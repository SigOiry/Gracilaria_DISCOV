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B7C1C6" w14:textId="77777777" w:rsidR="00DB1854" w:rsidRDefault="00000000">
      <w:pPr>
        <w:pStyle w:val="Title"/>
      </w:pPr>
      <w:r>
        <w:t xml:space="preserve">Distribution of the marine invasive alien species </w:t>
      </w:r>
      <w:r>
        <w:rPr>
          <w:i/>
          <w:iCs/>
        </w:rPr>
        <w:t>Gracilaria vermiculophylla</w:t>
      </w:r>
      <w:r>
        <w:t xml:space="preserve"> through remote sensing at its first described European site</w:t>
      </w:r>
    </w:p>
    <w:p w14:paraId="01918B2C" w14:textId="77777777" w:rsidR="00DB1854" w:rsidRDefault="00000000">
      <w:pPr>
        <w:pStyle w:val="Author"/>
      </w:pPr>
      <w:r>
        <w:t>Simon Oiry¹</w:t>
      </w:r>
    </w:p>
    <w:p w14:paraId="4794B9FA" w14:textId="77777777" w:rsidR="00DB1854" w:rsidRDefault="00000000">
      <w:pPr>
        <w:pStyle w:val="Author"/>
      </w:pPr>
      <w:r>
        <w:t>Bede Ffinian Rowe Davies¹</w:t>
      </w:r>
    </w:p>
    <w:p w14:paraId="2FAF95FD" w14:textId="77777777" w:rsidR="00DB1854" w:rsidRDefault="00000000">
      <w:pPr>
        <w:pStyle w:val="Author"/>
      </w:pPr>
      <w:r>
        <w:t>Pierre Gernez¹</w:t>
      </w:r>
    </w:p>
    <w:p w14:paraId="7E19E066" w14:textId="77777777" w:rsidR="00DB1854" w:rsidRDefault="00000000">
      <w:pPr>
        <w:pStyle w:val="Author"/>
      </w:pPr>
      <w:r>
        <w:t>Laurent Barillé¹</w:t>
      </w:r>
    </w:p>
    <w:p w14:paraId="41C2B2EC" w14:textId="77777777" w:rsidR="00DB1854" w:rsidRDefault="00000000">
      <w:pPr>
        <w:pStyle w:val="Date"/>
      </w:pPr>
      <w:r>
        <w:t>2024-12-19</w:t>
      </w:r>
    </w:p>
    <w:p w14:paraId="6556E9F7" w14:textId="77777777" w:rsidR="00DB1854" w:rsidRDefault="00000000">
      <w:r>
        <w:t>Abstract</w:t>
      </w:r>
    </w:p>
    <w:p w14:paraId="525A8797" w14:textId="77777777" w:rsidR="00DB1854" w:rsidRDefault="00000000">
      <w:pPr>
        <w:pStyle w:val="Abstract"/>
      </w:pPr>
      <w:r>
        <w:t xml:space="preserve">The invasive red macroalga </w:t>
      </w:r>
      <w:r>
        <w:rPr>
          <w:i/>
          <w:iCs/>
        </w:rPr>
        <w:t>Gracilaria vermiculophylla</w:t>
      </w:r>
      <w:r>
        <w:t xml:space="preserve"> has significantly impacted intertidal ecosystems in temperate estuaries globally. This study utilized drone-based multispectral remote sensing to map the spatial and temporal distribution of </w:t>
      </w:r>
      <w:r>
        <w:rPr>
          <w:i/>
          <w:iCs/>
        </w:rPr>
        <w:t>G. vermiculophylla</w:t>
      </w:r>
      <w:r>
        <w:t xml:space="preserve"> in its first documented European site, the Bélon Estuary, alongside additional sites in Spain and France. By adapting the neural network classification model DISCOV, trained with a comprehensive dataset, we achieved 91.1% accuracy in distinguishing </w:t>
      </w:r>
      <w:r>
        <w:rPr>
          <w:i/>
          <w:iCs/>
        </w:rPr>
        <w:t>G. vermiculophylla</w:t>
      </w:r>
      <w:r>
        <w:t xml:space="preserve"> from other macroalgal taxa. Historical aerial imagery revealed a progressive expansion of </w:t>
      </w:r>
      <w:r>
        <w:rPr>
          <w:i/>
          <w:iCs/>
        </w:rPr>
        <w:t>G. vermiculophylla</w:t>
      </w:r>
      <w:r>
        <w:t xml:space="preserve"> from its initial appearance in 1976, approximately 20 years before its first description in the literature, to extensive colonization by 2024. Concurrent LiDAR data enabled precise characterization of intertidal topography, demonstrating a strong association between algal cover, elevation, and slope. Dense mats were consistently observed in flat, elevated mudflat areas, with reduced presence in steeper or lower zones. These patterns highlight the species’ preference for stable sedimentary environments with reduced hydrodynamic forces. Temporal analyses also linked its spread to anthropogenic activities, notably aquaculture. Our findings emphasize the utility of high-resolution drone imaging for invasive species monitoring and habitat mapping, offering critical insights into the ecological dynamics of </w:t>
      </w:r>
      <w:r>
        <w:rPr>
          <w:i/>
          <w:iCs/>
        </w:rPr>
        <w:t>G. vermiculophylla</w:t>
      </w:r>
      <w:r>
        <w:t xml:space="preserve"> and its drivers. This scalable method facilitates proactive management strategies by enabling early detection and detailed assessment of invasion patterns. The integration of remote sensing and in situ validation establishes a robust framework for ecological monitoring, contributing to the understanding of biological invasions and their environmental consequences. This approach can inform management interventions to mitigate the impacts of </w:t>
      </w:r>
      <w:r>
        <w:rPr>
          <w:i/>
          <w:iCs/>
        </w:rPr>
        <w:t>G. vermiculophylla</w:t>
      </w:r>
      <w:r>
        <w:t xml:space="preserve"> and similar invasive species.</w:t>
      </w:r>
    </w:p>
    <w:p w14:paraId="7610840B" w14:textId="77777777" w:rsidR="00DB1854" w:rsidRDefault="00000000">
      <w:pPr>
        <w:pStyle w:val="FirstParagraph"/>
      </w:pPr>
      <w:r>
        <w:rPr>
          <w:rStyle w:val="FootnoteReference"/>
        </w:rPr>
        <w:footnoteReference w:id="1"/>
      </w:r>
    </w:p>
    <w:p w14:paraId="72A6922E" w14:textId="77777777" w:rsidR="00DB1854" w:rsidRDefault="00000000">
      <w:pPr>
        <w:pStyle w:val="Heading1"/>
      </w:pPr>
      <w:bookmarkStart w:id="0" w:name="title-proposition"/>
      <w:r>
        <w:lastRenderedPageBreak/>
        <w:t>1. Title proposition</w:t>
      </w:r>
    </w:p>
    <w:p w14:paraId="7B42D609" w14:textId="7D67DA72" w:rsidR="00DB1854" w:rsidDel="008D140A" w:rsidRDefault="00000000">
      <w:pPr>
        <w:numPr>
          <w:ilvl w:val="0"/>
          <w:numId w:val="3"/>
        </w:numPr>
        <w:rPr>
          <w:del w:id="1" w:author="Bede Davies" w:date="2024-12-20T09:51:00Z" w16du:dateUtc="2024-12-20T09:51:00Z"/>
        </w:rPr>
      </w:pPr>
      <w:del w:id="2" w:author="Bede Davies" w:date="2024-12-20T09:51:00Z" w16du:dateUtc="2024-12-20T09:51:00Z">
        <w:r w:rsidDel="008D140A">
          <w:delText xml:space="preserve">Remote Sensing of </w:delText>
        </w:r>
        <w:r w:rsidDel="008D140A">
          <w:rPr>
            <w:i/>
            <w:iCs/>
          </w:rPr>
          <w:delText>Gracilaria vermiculophylla</w:delText>
        </w:r>
        <w:r w:rsidDel="008D140A">
          <w:delText xml:space="preserve"> in the site of its First European Observation</w:delText>
        </w:r>
      </w:del>
    </w:p>
    <w:p w14:paraId="4E1A03B1" w14:textId="5E4842D6" w:rsidR="00DB1854" w:rsidDel="008D140A" w:rsidRDefault="00000000">
      <w:pPr>
        <w:numPr>
          <w:ilvl w:val="0"/>
          <w:numId w:val="3"/>
        </w:numPr>
        <w:rPr>
          <w:del w:id="3" w:author="Bede Davies" w:date="2024-12-20T09:51:00Z" w16du:dateUtc="2024-12-20T09:51:00Z"/>
        </w:rPr>
      </w:pPr>
      <w:del w:id="4" w:author="Bede Davies" w:date="2024-12-20T09:51:00Z" w16du:dateUtc="2024-12-20T09:51:00Z">
        <w:r w:rsidDel="008D140A">
          <w:delText xml:space="preserve">Monitoring the marine invasive alien species </w:delText>
        </w:r>
        <w:r w:rsidDel="008D140A">
          <w:rPr>
            <w:i/>
            <w:iCs/>
          </w:rPr>
          <w:delText>Gracilaria vermiculophylla</w:delText>
        </w:r>
        <w:r w:rsidDel="008D140A">
          <w:delText xml:space="preserve"> using unmanned aerial vehicles</w:delText>
        </w:r>
      </w:del>
    </w:p>
    <w:p w14:paraId="570C70D8" w14:textId="7BD1AFD1" w:rsidR="00DB1854" w:rsidDel="008D140A" w:rsidRDefault="00000000" w:rsidP="008D140A">
      <w:pPr>
        <w:numPr>
          <w:ilvl w:val="0"/>
          <w:numId w:val="3"/>
        </w:numPr>
        <w:rPr>
          <w:del w:id="5" w:author="Bede Davies" w:date="2024-12-20T09:51:00Z" w16du:dateUtc="2024-12-20T09:51:00Z"/>
        </w:rPr>
      </w:pPr>
      <w:r>
        <w:t xml:space="preserve">Remote Sensing of </w:t>
      </w:r>
      <w:proofErr w:type="spellStart"/>
      <w:r>
        <w:rPr>
          <w:i/>
          <w:iCs/>
        </w:rPr>
        <w:t>Gracilaria</w:t>
      </w:r>
      <w:proofErr w:type="spellEnd"/>
      <w:r>
        <w:rPr>
          <w:i/>
          <w:iCs/>
        </w:rPr>
        <w:t xml:space="preserve"> vermiculophylla</w:t>
      </w:r>
      <w:r>
        <w:t xml:space="preserve">: Mapping its Distribution at the Site of its First European </w:t>
      </w:r>
      <w:del w:id="6" w:author="Bede Davies" w:date="2024-12-20T09:51:00Z" w16du:dateUtc="2024-12-20T09:51:00Z">
        <w:r w:rsidDel="008D140A">
          <w:delText>Description</w:delText>
        </w:r>
      </w:del>
      <w:ins w:id="7" w:author="Bede Davies" w:date="2024-12-20T09:51:00Z" w16du:dateUtc="2024-12-20T09:51:00Z">
        <w:r w:rsidR="008D140A">
          <w:t>Observation.</w:t>
        </w:r>
      </w:ins>
    </w:p>
    <w:p w14:paraId="1351FC9E" w14:textId="1236151B" w:rsidR="00DB1854" w:rsidDel="008D140A" w:rsidRDefault="00000000" w:rsidP="008D140A">
      <w:pPr>
        <w:numPr>
          <w:ilvl w:val="0"/>
          <w:numId w:val="3"/>
        </w:numPr>
        <w:rPr>
          <w:del w:id="8" w:author="Bede Davies" w:date="2024-12-20T09:51:00Z" w16du:dateUtc="2024-12-20T09:51:00Z"/>
        </w:rPr>
      </w:pPr>
      <w:del w:id="9" w:author="Bede Davies" w:date="2024-12-20T09:51:00Z" w16du:dateUtc="2024-12-20T09:51:00Z">
        <w:r w:rsidDel="008D140A">
          <w:delText xml:space="preserve">Mapping the Spread of the Invasive Species </w:delText>
        </w:r>
        <w:r w:rsidDel="008D140A">
          <w:rPr>
            <w:i/>
            <w:iCs/>
          </w:rPr>
          <w:delText>Gracilaria vermiculophylla</w:delText>
        </w:r>
        <w:r w:rsidDel="008D140A">
          <w:delText xml:space="preserve"> using Remote Sensing at the Site of its Initial Description in Europe</w:delText>
        </w:r>
      </w:del>
    </w:p>
    <w:p w14:paraId="4B54ED53" w14:textId="537469E7" w:rsidR="00DB1854" w:rsidDel="008D140A" w:rsidRDefault="00000000" w:rsidP="008D140A">
      <w:pPr>
        <w:numPr>
          <w:ilvl w:val="0"/>
          <w:numId w:val="3"/>
        </w:numPr>
        <w:rPr>
          <w:del w:id="10" w:author="Bede Davies" w:date="2024-12-20T09:51:00Z" w16du:dateUtc="2024-12-20T09:51:00Z"/>
        </w:rPr>
      </w:pPr>
      <w:del w:id="11" w:author="Bede Davies" w:date="2024-12-20T09:51:00Z" w16du:dateUtc="2024-12-20T09:51:00Z">
        <w:r w:rsidDel="008D140A">
          <w:delText xml:space="preserve">Quantifying </w:delText>
        </w:r>
        <w:r w:rsidDel="008D140A">
          <w:rPr>
            <w:i/>
            <w:iCs/>
          </w:rPr>
          <w:delText>Gracilaria vermiculophylla</w:delText>
        </w:r>
        <w:r w:rsidDel="008D140A">
          <w:delText xml:space="preserve"> Spatial and Temporal Distribution Through Remote Sensing at its First Recorded European Site</w:delText>
        </w:r>
      </w:del>
    </w:p>
    <w:p w14:paraId="14215E46" w14:textId="77777777" w:rsidR="00DB1854" w:rsidRDefault="00000000">
      <w:pPr>
        <w:pStyle w:val="Heading1"/>
      </w:pPr>
      <w:bookmarkStart w:id="12" w:name="introduction"/>
      <w:bookmarkEnd w:id="0"/>
      <w:r>
        <w:t>2. Introduction</w:t>
      </w:r>
    </w:p>
    <w:p w14:paraId="5F2A6417" w14:textId="3804BACE" w:rsidR="00DB1854" w:rsidRDefault="00000000">
      <w:pPr>
        <w:pStyle w:val="FirstParagraph"/>
      </w:pPr>
      <w:r>
        <w:t>The introduction of Non-Indigenous Species (NIS) in terrestrial, freshwater, and marine ecosystems is one of the major threats to biodiversity worldwide. In particular, the proliferation and rapid spread of Invasive Alien Species (IAS) can radically change the structure and functioning of marine ecosystems</w:t>
      </w:r>
      <w:proofErr w:type="gramStart"/>
      <w:r>
        <w:t>, ,</w:t>
      </w:r>
      <w:proofErr w:type="gramEnd"/>
      <w:r>
        <w:t xml:space="preserve"> requiring effective </w:t>
      </w:r>
      <w:del w:id="13" w:author="Bede Davies" w:date="2024-12-20T12:15:00Z" w16du:dateUtc="2024-12-20T12:15:00Z">
        <w:r w:rsidDel="00D87483">
          <w:delText xml:space="preserve">inventorying </w:delText>
        </w:r>
      </w:del>
      <w:ins w:id="14" w:author="Bede Davies" w:date="2024-12-20T12:15:00Z" w16du:dateUtc="2024-12-20T12:15:00Z">
        <w:r w:rsidR="00D87483">
          <w:t>assessment</w:t>
        </w:r>
        <w:r w:rsidR="00D87483">
          <w:t xml:space="preserve"> </w:t>
        </w:r>
      </w:ins>
      <w:r>
        <w:t>and monitoring programs (Massé et al., 2023). In Europe, 874 NIS have been introduced to the marine environment so far (i.e. until 2020) and it is expected that the rate of biological invasions will continue to increase in the coming years (Zenetos et al., 2022). Macroalgae represent more than 40 % of the NIS introduced to Europe</w:t>
      </w:r>
      <w:ins w:id="15" w:author="Bede Davies" w:date="2024-12-20T12:15:00Z" w16du:dateUtc="2024-12-20T12:15:00Z">
        <w:r w:rsidR="00D87483">
          <w:t>an</w:t>
        </w:r>
      </w:ins>
      <w:r>
        <w:t xml:space="preserve"> waters, with many species native to the Temperate Northern Pacific (Williams and Smith, 2007). Amongst all invasive macroalgae, </w:t>
      </w:r>
      <w:r>
        <w:rPr>
          <w:i/>
          <w:iCs/>
        </w:rPr>
        <w:t>Gracilaria vermiculophylla</w:t>
      </w:r>
      <w:r>
        <w:t xml:space="preserve"> (Papenfuss, 1967) (original name </w:t>
      </w:r>
      <w:r>
        <w:rPr>
          <w:i/>
          <w:iCs/>
        </w:rPr>
        <w:t>Gracilariopsis vermiculophylla</w:t>
      </w:r>
      <w:r>
        <w:t xml:space="preserve"> (OHMI, 1956); also known as </w:t>
      </w:r>
      <w:r>
        <w:rPr>
          <w:i/>
          <w:iCs/>
        </w:rPr>
        <w:t>Agarophyton vermiculophyllum</w:t>
      </w:r>
      <w:r>
        <w:t xml:space="preserve"> (Gurgel et al., 2018)), has spread extensively from its native distribution range in Japan and Korea (Terada and Yamamoto, 2002) across temperate estuaries in North America, Europe, and other regions, facilitated by aquaculture and maritime activities (Krueger-Hadfield et al., 2017; Rueness, 2005; Weinberger et al., </w:t>
      </w:r>
      <w:r>
        <w:lastRenderedPageBreak/>
        <w:t xml:space="preserve">2008). While </w:t>
      </w:r>
      <w:r>
        <w:rPr>
          <w:i/>
          <w:iCs/>
        </w:rPr>
        <w:t>G. vermiculophylla</w:t>
      </w:r>
      <w:r>
        <w:t xml:space="preserve"> can provide some ecosystem services, such as habitat for invertebrates and juvenile fish (Davoult et al., 2017), </w:t>
      </w:r>
      <w:commentRangeStart w:id="16"/>
      <w:r>
        <w:t>it often outcompetes native vegetation</w:t>
      </w:r>
      <w:commentRangeEnd w:id="16"/>
      <w:r w:rsidR="00D87483">
        <w:rPr>
          <w:rStyle w:val="CommentReference"/>
        </w:rPr>
        <w:commentReference w:id="16"/>
      </w:r>
      <w:r>
        <w:t xml:space="preserve">, alters sediment composition (Nyberg et al., 2009), and disrupts trophic interactions (Ginneken et al., 2018). In regions like the Baltic Sea and the eastern United States, it has been documented to negatively affect native fucoids and seagrasses (Firth et al., 2024; Thomsen et al., 2013; Van Katwijk, 2003). These impacts underscore the importance of monitoring and managing the spread of </w:t>
      </w:r>
      <w:r>
        <w:rPr>
          <w:i/>
          <w:iCs/>
        </w:rPr>
        <w:t>G. vermiculophylla</w:t>
      </w:r>
      <w:r>
        <w:t xml:space="preserve">, particularly as climate change and anthropogenic pressures continue to facilitate biological invasions. </w:t>
      </w:r>
      <w:r>
        <w:rPr>
          <w:i/>
          <w:iCs/>
        </w:rPr>
        <w:t>G. vermiculophylla</w:t>
      </w:r>
      <w:r>
        <w:t xml:space="preserve"> success as an invader stems from its tolerance to a wide range of environmental conditions, including temperature (Sotka et al., 2018), nutrient variability (Abreu et al., </w:t>
      </w:r>
      <w:commentRangeStart w:id="17"/>
      <w:r>
        <w:t>2011</w:t>
      </w:r>
      <w:commentRangeEnd w:id="17"/>
      <w:r w:rsidR="001435A8">
        <w:rPr>
          <w:rStyle w:val="CommentReference"/>
        </w:rPr>
        <w:commentReference w:id="17"/>
      </w:r>
      <w:r>
        <w:t>)</w:t>
      </w:r>
      <w:ins w:id="18" w:author="Bede Davies" w:date="2024-12-20T12:31:00Z" w16du:dateUtc="2024-12-20T12:31:00Z">
        <w:r w:rsidR="001435A8">
          <w:t>,</w:t>
        </w:r>
      </w:ins>
      <w:r>
        <w:t xml:space="preserve"> and salinity (Weinberger et al., 2008). Its growth capacity at low salinities (Nyberg, 2007; Rueness, 2005) explains its presence in the brackish waters of the Baltic Sea (Weinberger et al., 2008) but also in the mesohaline sheltered part of estuaries of the Atlantic coast of Europe </w:t>
      </w:r>
      <w:commentRangeStart w:id="19"/>
      <w:r>
        <w:rPr>
          <w:b/>
          <w:bCs/>
        </w:rPr>
        <w:t>(Surget et al., 2017)</w:t>
      </w:r>
      <w:r>
        <w:t xml:space="preserve">. </w:t>
      </w:r>
      <w:commentRangeEnd w:id="19"/>
      <w:r w:rsidR="001435A8">
        <w:rPr>
          <w:rStyle w:val="CommentReference"/>
        </w:rPr>
        <w:commentReference w:id="19"/>
      </w:r>
      <w:r>
        <w:t>It is also present in confined areas of lagoons characterized by low hydrodynamism (Abreu et al., 2011; Sfriso et al., 2012). In Europe, it was first observed in 1996 in the Belon estuary (France) and later in many other estuaries on the Brittany coast of France (Rueness, 2005). It can be found on hard substrates</w:t>
      </w:r>
      <w:ins w:id="20" w:author="Bede Davies" w:date="2024-12-20T12:32:00Z" w16du:dateUtc="2024-12-20T12:32:00Z">
        <w:r w:rsidR="001435A8">
          <w:t>,</w:t>
        </w:r>
      </w:ins>
      <w:r>
        <w:t xml:space="preserve"> such as invertebrate’s tubes and shells providing a substratum (Thomsen et al., 2007</w:t>
      </w:r>
      <w:proofErr w:type="gramStart"/>
      <w:r>
        <w:t>)</w:t>
      </w:r>
      <w:ins w:id="21" w:author="Bede Davies" w:date="2024-12-20T12:32:00Z" w16du:dateUtc="2024-12-20T12:32:00Z">
        <w:r w:rsidR="001435A8">
          <w:t>,</w:t>
        </w:r>
      </w:ins>
      <w:r>
        <w:t xml:space="preserve"> or</w:t>
      </w:r>
      <w:proofErr w:type="gramEnd"/>
      <w:r>
        <w:t xml:space="preserve"> attached to pebbles and rocks (Terada and Yamamoto, 2002) but the largest populations are colonizing soft-bottom sediment and particularly estuarine intertidal mudflats </w:t>
      </w:r>
      <w:r>
        <w:rPr>
          <w:b/>
          <w:bCs/>
        </w:rPr>
        <w:t>(Surget et al., 2017)</w:t>
      </w:r>
      <w:r>
        <w:t xml:space="preserve">. In this habitat, extensive dark red mats are observed at low tide, covering vast areas that have largely been unquantified in most studies. Therefore, </w:t>
      </w:r>
      <w:r>
        <w:rPr>
          <w:i/>
          <w:iCs/>
        </w:rPr>
        <w:t>G. vermiculophylla</w:t>
      </w:r>
      <w:r>
        <w:t xml:space="preserve"> can establish populations in soft-bottom sediment habitats, previously devoid of macroalgae (Ramus et al., 2017). These mats are usually monospecific, with the alga thalli partially buried in the mud (Rueness, 2005; Surget, 2017). Intertidal mats can, however, be temporarily overgrown by ephemeral green macroalgae (Weinberger et al., 2008). In the European estuaries </w:t>
      </w:r>
      <w:r>
        <w:lastRenderedPageBreak/>
        <w:t xml:space="preserve">where </w:t>
      </w:r>
      <w:r>
        <w:rPr>
          <w:i/>
          <w:iCs/>
        </w:rPr>
        <w:t>G. vermiculophylla</w:t>
      </w:r>
      <w:r>
        <w:t xml:space="preserve"> was first documented, large monospecific mats were reported to be confined to the upper intertidal zones (Rueness, 2005); however, their spatial distribution relative to the mudflat topography and elevation had not been quantitatively assessed. In coastal lagoons of the East Atlantic coast, Besterman et al. (2021) have shown that the mudflat topography was a significant predictor of its abundance. In fact, </w:t>
      </w:r>
      <w:r>
        <w:rPr>
          <w:i/>
          <w:iCs/>
        </w:rPr>
        <w:t>G. vermiculophylla</w:t>
      </w:r>
      <w:r>
        <w:t xml:space="preserve"> has never been mapped using remote sensing techniques, and existing descriptions of its distribution lack spatially explicit mapping (Abreu et al., 2011; Sfriso et al., 2012; Thomsen et al., 2007; Weinberger et al., 2008).</w:t>
      </w:r>
    </w:p>
    <w:p w14:paraId="784EBD30" w14:textId="2214F2E5" w:rsidR="00DB1854" w:rsidRDefault="00000000">
      <w:pPr>
        <w:pStyle w:val="BodyText"/>
      </w:pPr>
      <w:r>
        <w:t>Remote sensing has revolutionized our ability to monitor and manage coastal ecosystems, offering efficient and scalable methods for detecting environmental changes in intertidal vegetation across a wide range of spatio-temporal scales (Calleja et al., 2017; Davies et al., 2024a, 2024b; Valle et al., 2015; Zoffoli et al., 2021). Among remote-sensing technologies, drone-based imagery has recently emerged as a particularly promising tool for studying the spatial distribution of intertidal primary producers such as benthic microalgae (Román et al., 2024, 2021), seagrass (Chand and Bollard, 2021; Duffy et al., 2018; Román et al., 2021)</w:t>
      </w:r>
      <w:ins w:id="22" w:author="Bede Davies" w:date="2024-12-20T12:33:00Z" w16du:dateUtc="2024-12-20T12:33:00Z">
        <w:r w:rsidR="00706868">
          <w:t>,</w:t>
        </w:r>
      </w:ins>
      <w:r>
        <w:t xml:space="preserve"> and macroalgae (Diruit et al., 2022; Peidro-Devesa et al., 2024). While it lacks the temporal consistency of satellite missions, drone remote sensing makes it possible to acquire at extremely high spatial resolution (i.e. cm-scale), rapidly target specific areas of interest, and provide observations in overcast conditions. In particular, the potential of drone remote sensing for monitoring the surface area occupied by IAS has been demonstrated (Roca et al., 2022). Drone-based photogrammetry also makes it possible to characterize the distribution of intertidal vegetation together with mudflat geomorphology, thus improving our understanding of primary producers patterning (Brunier et al., 2022; Douglas et al., 2024).</w:t>
      </w:r>
    </w:p>
    <w:p w14:paraId="7FBCDDC9" w14:textId="32A86D7A" w:rsidR="00DB1854" w:rsidRDefault="00000000">
      <w:pPr>
        <w:pStyle w:val="BodyText"/>
      </w:pPr>
      <w:r>
        <w:lastRenderedPageBreak/>
        <w:t xml:space="preserve">This study applied a drone-based remote sensing approach to map </w:t>
      </w:r>
      <w:r>
        <w:rPr>
          <w:i/>
          <w:iCs/>
        </w:rPr>
        <w:t>G. vermiculophylla</w:t>
      </w:r>
      <w:r>
        <w:t xml:space="preserve"> spatial distribution at a very-high spatial resolution in intertidal estuaries of European Atlantic coast. We adapted a neural network classification model, </w:t>
      </w:r>
      <w:del w:id="23" w:author="Bede Davies" w:date="2024-12-20T12:34:00Z" w16du:dateUtc="2024-12-20T12:34:00Z">
        <w:r w:rsidDel="00706868">
          <w:delText>DISCOV (</w:delText>
        </w:r>
      </w:del>
      <w:r>
        <w:t>Drone Intertidal Substrate Classification Of Vegetation</w:t>
      </w:r>
      <w:ins w:id="24" w:author="Bede Davies" w:date="2024-12-20T12:34:00Z" w16du:dateUtc="2024-12-20T12:34:00Z">
        <w:r w:rsidR="00706868">
          <w:t xml:space="preserve"> (</w:t>
        </w:r>
        <w:proofErr w:type="gramStart"/>
        <w:r w:rsidR="00706868">
          <w:t xml:space="preserve">DISCOV </w:t>
        </w:r>
      </w:ins>
      <w:r>
        <w:t>,</w:t>
      </w:r>
      <w:proofErr w:type="gramEnd"/>
      <w:r>
        <w:t xml:space="preserve"> (</w:t>
      </w:r>
      <w:proofErr w:type="spellStart"/>
      <w:r>
        <w:t>Oiry</w:t>
      </w:r>
      <w:proofErr w:type="spellEnd"/>
      <w:r>
        <w:t xml:space="preserve"> et al., 2024)) by </w:t>
      </w:r>
      <w:ins w:id="25" w:author="Bede Davies" w:date="2024-12-20T12:34:00Z" w16du:dateUtc="2024-12-20T12:34:00Z">
        <w:r w:rsidR="008E69FC">
          <w:t>re-</w:t>
        </w:r>
      </w:ins>
      <w:r>
        <w:t xml:space="preserve">training the model with new </w:t>
      </w:r>
      <w:del w:id="26" w:author="Bede Davies" w:date="2024-12-20T12:34:00Z" w16du:dateUtc="2024-12-20T12:34:00Z">
        <w:r w:rsidDel="008E69FC">
          <w:delText xml:space="preserve">training </w:delText>
        </w:r>
      </w:del>
      <w:r>
        <w:t xml:space="preserve">pixels of </w:t>
      </w:r>
      <w:r>
        <w:rPr>
          <w:i/>
          <w:iCs/>
        </w:rPr>
        <w:t>G. vermiculophylla</w:t>
      </w:r>
      <w:r>
        <w:t xml:space="preserve">. An </w:t>
      </w:r>
      <w:r>
        <w:rPr>
          <w:i/>
          <w:iCs/>
        </w:rPr>
        <w:t>in situ</w:t>
      </w:r>
      <w:r>
        <w:t xml:space="preserve"> data validation dataset was obtained to estimate the classification accuracy. LIDAR data were concurrently acquired to map the intertidal elevation accurately. A Generalized </w:t>
      </w:r>
      <w:del w:id="27" w:author="Bede Davies" w:date="2024-12-20T12:50:00Z" w16du:dateUtc="2024-12-20T12:50:00Z">
        <w:r w:rsidDel="00F76A94">
          <w:delText xml:space="preserve">Additive </w:delText>
        </w:r>
      </w:del>
      <w:ins w:id="28" w:author="Bede Davies" w:date="2024-12-20T12:50:00Z" w16du:dateUtc="2024-12-20T12:50:00Z">
        <w:r w:rsidR="00F76A94">
          <w:t>Linear Mixed Effects</w:t>
        </w:r>
        <w:r w:rsidR="00F76A94">
          <w:t xml:space="preserve"> </w:t>
        </w:r>
      </w:ins>
      <w:r>
        <w:t>Model (</w:t>
      </w:r>
      <w:del w:id="29" w:author="Bede Davies" w:date="2024-12-20T12:50:00Z" w16du:dateUtc="2024-12-20T12:50:00Z">
        <w:r w:rsidDel="00F76A94">
          <w:delText>GAM</w:delText>
        </w:r>
      </w:del>
      <w:ins w:id="30" w:author="Bede Davies" w:date="2024-12-20T12:50:00Z" w16du:dateUtc="2024-12-20T12:50:00Z">
        <w:r w:rsidR="00F76A94">
          <w:t>GLMM</w:t>
        </w:r>
      </w:ins>
      <w:r>
        <w:t xml:space="preserve">) was used to examine the relationship between the seaweed spatial distribution and spatial metrics quantifying the mudflat topography. We expected the presence of </w:t>
      </w:r>
      <w:r>
        <w:rPr>
          <w:i/>
          <w:iCs/>
        </w:rPr>
        <w:t>G. vermiculophylla</w:t>
      </w:r>
      <w:r>
        <w:t xml:space="preserve"> in mudflats to be associated to a specific height range as well as being more closely related with flat areas of the intertidal zone. In the Belon estuary (South Brittany, France) where it was first observed in Europe, a time series, starting from 1952, of RGB images was analysed to describe the temporal changes of its distribution over the last seventy years.</w:t>
      </w:r>
    </w:p>
    <w:p w14:paraId="0B9551E6" w14:textId="77777777" w:rsidR="00DB1854" w:rsidRDefault="00000000">
      <w:pPr>
        <w:pStyle w:val="Heading1"/>
      </w:pPr>
      <w:bookmarkStart w:id="31" w:name="materiel-methods"/>
      <w:bookmarkEnd w:id="12"/>
      <w:r>
        <w:t>3. Materiel &amp; Methods</w:t>
      </w:r>
    </w:p>
    <w:p w14:paraId="7A738AFD" w14:textId="77777777" w:rsidR="00DB1854" w:rsidRDefault="00000000">
      <w:pPr>
        <w:pStyle w:val="Heading2"/>
      </w:pPr>
      <w:bookmarkStart w:id="32" w:name="study-sites"/>
      <w:r>
        <w:t>3.1 Study sites</w:t>
      </w:r>
    </w:p>
    <w:p w14:paraId="3DA81315" w14:textId="2F1E0C86" w:rsidR="00DB1854" w:rsidRDefault="00000000">
      <w:pPr>
        <w:pStyle w:val="FirstParagraph"/>
      </w:pPr>
      <w:r>
        <w:t xml:space="preserve">Field campaigns were conducted at three study sites </w:t>
      </w:r>
      <w:del w:id="33" w:author="Bede Davies" w:date="2024-12-20T12:35:00Z" w16du:dateUtc="2024-12-20T12:35:00Z">
        <w:r w:rsidDel="008E69FC">
          <w:delText xml:space="preserve">in </w:delText>
        </w:r>
      </w:del>
      <w:ins w:id="34" w:author="Bede Davies" w:date="2024-12-20T12:35:00Z" w16du:dateUtc="2024-12-20T12:35:00Z">
        <w:r w:rsidR="008E69FC">
          <w:t>across</w:t>
        </w:r>
        <w:r w:rsidR="008E69FC">
          <w:t xml:space="preserve"> </w:t>
        </w:r>
      </w:ins>
      <w:r>
        <w:t xml:space="preserve">France and Spain. At each site, two locations were investigated </w:t>
      </w:r>
      <w:hyperlink w:anchor="fig-location_sites">
        <w:r w:rsidR="00DB1854">
          <w:rPr>
            <w:rStyle w:val="Hyperlink"/>
          </w:rPr>
          <w:t>Figure 1</w:t>
        </w:r>
      </w:hyperlink>
      <w:r>
        <w:t>. The Aven &amp; Belon Estuary in South Brittany, France (</w:t>
      </w:r>
      <w:hyperlink w:anchor="fig-location_sites">
        <w:r w:rsidR="00DB1854">
          <w:rPr>
            <w:rStyle w:val="Hyperlink"/>
          </w:rPr>
          <w:t>Figure 1</w:t>
        </w:r>
      </w:hyperlink>
      <w:r>
        <w:t xml:space="preserve"> A &amp; C), is a dynamic ria-type system hosting diverse habitats, including sandy tidal flats and subtidal zones with coarse, marine-origin sediments (Castaing and Guilcher, 1995; Michel et al., 2021). </w:t>
      </w:r>
      <w:commentRangeStart w:id="35"/>
      <w:r>
        <w:t xml:space="preserve">These habitats support key benthic species such as </w:t>
      </w:r>
      <w:r>
        <w:rPr>
          <w:i/>
          <w:iCs/>
        </w:rPr>
        <w:t>Scrobicularia plana</w:t>
      </w:r>
      <w:r>
        <w:t xml:space="preserve">, </w:t>
      </w:r>
      <w:r>
        <w:rPr>
          <w:i/>
          <w:iCs/>
        </w:rPr>
        <w:t>Cerastoderma edule</w:t>
      </w:r>
      <w:r>
        <w:t xml:space="preserve">, and </w:t>
      </w:r>
      <w:r>
        <w:rPr>
          <w:i/>
          <w:iCs/>
        </w:rPr>
        <w:t>Tellina tenuis</w:t>
      </w:r>
      <w:r>
        <w:t>, which play essential roles in sediment bioturbation and nutrient cycling (Blanchet et al., 2014; Tankoua et al., 2011).</w:t>
      </w:r>
      <w:commentRangeEnd w:id="35"/>
      <w:r w:rsidR="008E69FC">
        <w:rPr>
          <w:rStyle w:val="CommentReference"/>
        </w:rPr>
        <w:commentReference w:id="35"/>
      </w:r>
      <w:r>
        <w:t xml:space="preserve"> The estuary serves as a nursery for juvenile fish and a feeding ground for migratory birds, with its ecological productivity driven by a mix of </w:t>
      </w:r>
      <w:r>
        <w:lastRenderedPageBreak/>
        <w:t xml:space="preserve">euryhaline and marine species adapted to salinity gradients (Blanchet et al., 2014). Oyster farming, particularly </w:t>
      </w:r>
      <w:r>
        <w:rPr>
          <w:i/>
          <w:iCs/>
        </w:rPr>
        <w:t>Crassostrea gigas</w:t>
      </w:r>
      <w:r>
        <w:t xml:space="preserve">, is </w:t>
      </w:r>
      <w:del w:id="36" w:author="Bede Davies" w:date="2024-12-20T12:36:00Z" w16du:dateUtc="2024-12-20T12:36:00Z">
        <w:r w:rsidDel="002E644D">
          <w:delText xml:space="preserve">a </w:delText>
        </w:r>
      </w:del>
      <w:ins w:id="37" w:author="Bede Davies" w:date="2024-12-20T12:36:00Z" w16du:dateUtc="2024-12-20T12:36:00Z">
        <w:r w:rsidR="002E644D">
          <w:t>the</w:t>
        </w:r>
        <w:r w:rsidR="002E644D">
          <w:t xml:space="preserve"> </w:t>
        </w:r>
      </w:ins>
      <w:r>
        <w:t xml:space="preserve">dominant </w:t>
      </w:r>
      <w:ins w:id="38" w:author="Bede Davies" w:date="2024-12-20T12:37:00Z" w16du:dateUtc="2024-12-20T12:37:00Z">
        <w:r w:rsidR="002E644D">
          <w:t xml:space="preserve">anthropogenic </w:t>
        </w:r>
      </w:ins>
      <w:r>
        <w:t xml:space="preserve">activity, altering sediment dynamics and local biodiversity (Michel et al., 2021). Despite its ecological richness, the estuary faces pressures from nutrient loading and physical alterations, with bioindicators like </w:t>
      </w:r>
      <w:r>
        <w:rPr>
          <w:i/>
          <w:iCs/>
        </w:rPr>
        <w:t>S. plana</w:t>
      </w:r>
      <w:r>
        <w:t xml:space="preserve"> used to monitor the impacts of salinity, sediment quality, and pollution (Tankoua et al., 2011).</w:t>
      </w:r>
    </w:p>
    <w:p w14:paraId="73F0DA2D" w14:textId="52C76247" w:rsidR="00DB1854" w:rsidRDefault="00000000">
      <w:pPr>
        <w:pStyle w:val="BodyText"/>
      </w:pPr>
      <w:r>
        <w:t xml:space="preserve">The Saja-Besaya Estuary, situated along the </w:t>
      </w:r>
      <w:commentRangeStart w:id="39"/>
      <w:r>
        <w:t xml:space="preserve">Cantabrian </w:t>
      </w:r>
      <w:del w:id="40" w:author="Bede Davies" w:date="2024-12-20T12:37:00Z" w16du:dateUtc="2024-12-20T12:37:00Z">
        <w:r w:rsidDel="002E644D">
          <w:delText xml:space="preserve">Sea </w:delText>
        </w:r>
      </w:del>
      <w:ins w:id="41" w:author="Bede Davies" w:date="2024-12-20T12:37:00Z" w16du:dateUtc="2024-12-20T12:37:00Z">
        <w:r w:rsidR="002E644D">
          <w:t>Coast</w:t>
        </w:r>
        <w:r w:rsidR="002E644D">
          <w:t xml:space="preserve"> </w:t>
        </w:r>
        <w:commentRangeEnd w:id="39"/>
        <w:r w:rsidR="002E644D">
          <w:rPr>
            <w:rStyle w:val="CommentReference"/>
          </w:rPr>
          <w:commentReference w:id="39"/>
        </w:r>
      </w:ins>
      <w:r>
        <w:t>in northern Spain, is characterized by the confluence of the Saja and Besaya rivers near Torrelavega (</w:t>
      </w:r>
      <w:hyperlink w:anchor="fig-location_sites">
        <w:r w:rsidR="00DB1854">
          <w:rPr>
            <w:rStyle w:val="Hyperlink"/>
          </w:rPr>
          <w:t>Figure 1</w:t>
        </w:r>
      </w:hyperlink>
      <w:r>
        <w:t xml:space="preserve"> C). The estuary, also known as San Martín de la Arena or Suances Estuary, has been subject to significant anthropogenic pressures, including industrial developments throughout the 20th century. These activities have led to contamination from mining, paper manufacturing, and carbonate discharges, classifying the estuary as highly polluted near its upper reaches (Ortega et al., 2005). This contamination impacts the estuarine ecosystem, including water quality and biodiversity, with minimal aquatic life and sparse riverbank vegetation in its lower sections (Romero et al., 2008).</w:t>
      </w:r>
    </w:p>
    <w:tbl>
      <w:tblPr>
        <w:tblStyle w:val="Table"/>
        <w:tblW w:w="5000" w:type="pct"/>
        <w:tblLayout w:type="fixed"/>
        <w:tblLook w:val="0000" w:firstRow="0" w:lastRow="0" w:firstColumn="0" w:lastColumn="0" w:noHBand="0" w:noVBand="0"/>
      </w:tblPr>
      <w:tblGrid>
        <w:gridCol w:w="9360"/>
      </w:tblGrid>
      <w:tr w:rsidR="00DB1854" w14:paraId="45F41AC4" w14:textId="77777777">
        <w:tc>
          <w:tcPr>
            <w:tcW w:w="7920" w:type="dxa"/>
          </w:tcPr>
          <w:p w14:paraId="79EEF079" w14:textId="77777777" w:rsidR="00DB1854" w:rsidRDefault="00000000">
            <w:pPr>
              <w:pStyle w:val="Compact"/>
              <w:jc w:val="center"/>
            </w:pPr>
            <w:bookmarkStart w:id="42" w:name="fig-location_sites"/>
            <w:bookmarkStart w:id="43" w:name="cell-fig-location_sites"/>
            <w:r>
              <w:rPr>
                <w:noProof/>
              </w:rPr>
              <w:lastRenderedPageBreak/>
              <w:drawing>
                <wp:inline distT="0" distB="0" distL="0" distR="0" wp14:anchorId="5F6348E0" wp14:editId="7EEFAB43">
                  <wp:extent cx="5646420" cy="564642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Figures/Low_res/Figure1/Map_site.png"/>
                          <pic:cNvPicPr>
                            <a:picLocks noChangeAspect="1" noChangeArrowheads="1"/>
                          </pic:cNvPicPr>
                        </pic:nvPicPr>
                        <pic:blipFill>
                          <a:blip r:embed="rId11"/>
                          <a:stretch>
                            <a:fillRect/>
                          </a:stretch>
                        </pic:blipFill>
                        <pic:spPr bwMode="auto">
                          <a:xfrm>
                            <a:off x="0" y="0"/>
                            <a:ext cx="5646420" cy="5646420"/>
                          </a:xfrm>
                          <a:prstGeom prst="rect">
                            <a:avLst/>
                          </a:prstGeom>
                          <a:noFill/>
                          <a:ln w="9525">
                            <a:noFill/>
                            <a:headEnd/>
                            <a:tailEnd/>
                          </a:ln>
                        </pic:spPr>
                      </pic:pic>
                    </a:graphicData>
                  </a:graphic>
                </wp:inline>
              </w:drawing>
            </w:r>
          </w:p>
          <w:p w14:paraId="5E8C4306" w14:textId="77777777" w:rsidR="00DB1854" w:rsidRDefault="00000000">
            <w:pPr>
              <w:pStyle w:val="ImageCaption"/>
              <w:spacing w:before="200"/>
            </w:pPr>
            <w:r>
              <w:t xml:space="preserve">Figure 1: Location of the drone flights. A: Flights made in Aven Estuary, France; B: Flights made in </w:t>
            </w:r>
            <w:commentRangeStart w:id="44"/>
            <w:proofErr w:type="spellStart"/>
            <w:r>
              <w:t>Bélon</w:t>
            </w:r>
            <w:commentRangeEnd w:id="44"/>
            <w:proofErr w:type="spellEnd"/>
            <w:r w:rsidR="002E644D">
              <w:rPr>
                <w:rStyle w:val="CommentReference"/>
                <w:i w:val="0"/>
              </w:rPr>
              <w:commentReference w:id="44"/>
            </w:r>
            <w:r>
              <w:t xml:space="preserve"> Estuary, France; C: Flights made in Saja Estuaries, Spain. Golden polygons represent intertidal areas.</w:t>
            </w:r>
          </w:p>
        </w:tc>
        <w:bookmarkEnd w:id="42"/>
      </w:tr>
    </w:tbl>
    <w:p w14:paraId="40B3A606" w14:textId="77777777" w:rsidR="00DB1854" w:rsidRDefault="00000000">
      <w:pPr>
        <w:pStyle w:val="Heading2"/>
      </w:pPr>
      <w:bookmarkStart w:id="45" w:name="sec-DroneFlights"/>
      <w:bookmarkEnd w:id="32"/>
      <w:bookmarkEnd w:id="43"/>
      <w:r>
        <w:lastRenderedPageBreak/>
        <w:t>3.2 Remote sensing data acquisition and pre-processing</w:t>
      </w:r>
    </w:p>
    <w:tbl>
      <w:tblPr>
        <w:tblStyle w:val="Table"/>
        <w:tblW w:w="5000" w:type="pct"/>
        <w:tblLayout w:type="fixed"/>
        <w:tblLook w:val="0000" w:firstRow="0" w:lastRow="0" w:firstColumn="0" w:lastColumn="0" w:noHBand="0" w:noVBand="0"/>
      </w:tblPr>
      <w:tblGrid>
        <w:gridCol w:w="9360"/>
      </w:tblGrid>
      <w:tr w:rsidR="00DB1854" w14:paraId="18682D3B" w14:textId="77777777">
        <w:tc>
          <w:tcPr>
            <w:tcW w:w="7920" w:type="dxa"/>
          </w:tcPr>
          <w:p w14:paraId="46F4FF55" w14:textId="77777777" w:rsidR="00DB1854" w:rsidRDefault="00000000">
            <w:pPr>
              <w:pStyle w:val="Compact"/>
              <w:jc w:val="center"/>
            </w:pPr>
            <w:bookmarkStart w:id="46" w:name="fig-PictureFigure"/>
            <w:bookmarkStart w:id="47" w:name="cell-fig-PictureFigure"/>
            <w:commentRangeStart w:id="48"/>
            <w:r>
              <w:rPr>
                <w:noProof/>
              </w:rPr>
              <w:drawing>
                <wp:inline distT="0" distB="0" distL="0" distR="0" wp14:anchorId="4B8A2D23" wp14:editId="0EF2850A">
                  <wp:extent cx="5646420" cy="7910634"/>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31" name="Picture" descr="./Figures/Low_res/FigurePictures_censored.png"/>
                          <pic:cNvPicPr>
                            <a:picLocks noChangeAspect="1" noChangeArrowheads="1"/>
                          </pic:cNvPicPr>
                        </pic:nvPicPr>
                        <pic:blipFill>
                          <a:blip r:embed="rId12"/>
                          <a:stretch>
                            <a:fillRect/>
                          </a:stretch>
                        </pic:blipFill>
                        <pic:spPr bwMode="auto">
                          <a:xfrm>
                            <a:off x="0" y="0"/>
                            <a:ext cx="5646420" cy="7910634"/>
                          </a:xfrm>
                          <a:prstGeom prst="rect">
                            <a:avLst/>
                          </a:prstGeom>
                          <a:noFill/>
                          <a:ln w="9525">
                            <a:noFill/>
                            <a:headEnd/>
                            <a:tailEnd/>
                          </a:ln>
                        </pic:spPr>
                      </pic:pic>
                    </a:graphicData>
                  </a:graphic>
                </wp:inline>
              </w:drawing>
            </w:r>
            <w:commentRangeEnd w:id="48"/>
            <w:r w:rsidR="002E644D">
              <w:rPr>
                <w:rStyle w:val="CommentReference"/>
              </w:rPr>
              <w:commentReference w:id="48"/>
            </w:r>
          </w:p>
          <w:p w14:paraId="3FF440D6" w14:textId="77777777" w:rsidR="00DB1854" w:rsidRDefault="00000000">
            <w:pPr>
              <w:pStyle w:val="ImageCaption"/>
              <w:spacing w:before="200"/>
            </w:pPr>
            <w:r>
              <w:lastRenderedPageBreak/>
              <w:t xml:space="preserve">Figure 2: Pictures of </w:t>
            </w:r>
            <w:r>
              <w:rPr>
                <w:iCs/>
              </w:rPr>
              <w:t>Gracilaria vermiculophylla</w:t>
            </w:r>
            <w:r>
              <w:t xml:space="preserve">. A: Quadrat of 0.25 m² with a high cover of </w:t>
            </w:r>
            <w:r>
              <w:rPr>
                <w:iCs/>
              </w:rPr>
              <w:t>G. vermiculophylla</w:t>
            </w:r>
            <w:r>
              <w:t>; B: Single thallus of the algae; C: Landscape view with a high coverage of G. vermiculophylla; D: Recording of the spectral signature of the algae using an ASD FieldSpec HandHeld 2 spectroradiometer.</w:t>
            </w:r>
          </w:p>
        </w:tc>
        <w:bookmarkEnd w:id="46"/>
      </w:tr>
    </w:tbl>
    <w:p w14:paraId="6F9C01F4" w14:textId="77777777" w:rsidR="00DB1854" w:rsidRDefault="00000000">
      <w:pPr>
        <w:pStyle w:val="Heading3"/>
      </w:pPr>
      <w:bookmarkStart w:id="49" w:name="hyperspectral-measurements"/>
      <w:bookmarkEnd w:id="47"/>
      <w:r>
        <w:lastRenderedPageBreak/>
        <w:t>3.2.1 Hyperspectral measurements</w:t>
      </w:r>
    </w:p>
    <w:p w14:paraId="4F03DF75" w14:textId="77777777" w:rsidR="00DB1854" w:rsidRDefault="00000000">
      <w:pPr>
        <w:pStyle w:val="FirstParagraph"/>
      </w:pPr>
      <w:r>
        <w:t>At each location, hyperspectral reflectance signatures were recorded using an ASD FieldSpec HandHeld 2 spectroradiometer (Malvern Panalytical, Worcestershire, UK), which measures reflectance from 325 to 1075 nm with a spectral resolution of approximately 1 nm (</w:t>
      </w:r>
      <w:hyperlink w:anchor="fig-PictureFigure">
        <w:r w:rsidR="00DB1854">
          <w:rPr>
            <w:rStyle w:val="Hyperlink"/>
          </w:rPr>
          <w:t>Figure 2</w:t>
        </w:r>
      </w:hyperlink>
      <w:r>
        <w:t xml:space="preserve"> D). Each spectrum was subsequently smoothed using a Savitzky–Golay filter (Savitzky and Golay, 1964) with a third-order polynomial and an 11-point window, selected to minimize noise while preserving salient spectral features. After this initial smoothing, the first and second derivatives were computed using a central difference approximation (</w:t>
      </w:r>
      <w:hyperlink w:anchor="eq-SecondDerivative">
        <w:r w:rsidR="00DB1854">
          <w:rPr>
            <w:rStyle w:val="Hyperlink"/>
          </w:rPr>
          <w:t>Equation 1</w:t>
        </w:r>
      </w:hyperlink>
      <w:r>
        <w:t>).</w:t>
      </w:r>
    </w:p>
    <w:p w14:paraId="62A0620B" w14:textId="77777777" w:rsidR="00DB1854" w:rsidRDefault="00000000">
      <w:pPr>
        <w:pStyle w:val="BodyText"/>
      </w:pPr>
      <w:bookmarkStart w:id="50" w:name="eq-SecondDerivative"/>
      <m:oMathPara>
        <m:oMathParaPr>
          <m:jc m:val="center"/>
        </m:oMathParaPr>
        <m:oMath>
          <m:r>
            <w:rPr>
              <w:rFonts w:ascii="Cambria Math" w:hAnsi="Cambria Math"/>
            </w:rPr>
            <m:t>f</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λ</m:t>
                  </m:r>
                </m:e>
                <m:sub>
                  <m:r>
                    <w:rPr>
                      <w:rFonts w:ascii="Cambria Math" w:hAnsi="Cambria Math"/>
                    </w:rPr>
                    <m:t>i</m:t>
                  </m:r>
                </m:sub>
              </m:sSub>
            </m:e>
          </m:d>
          <m:r>
            <m:rPr>
              <m:sty m:val="p"/>
            </m:rP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λ</m:t>
                      </m:r>
                    </m:e>
                    <m:sub>
                      <m:r>
                        <w:rPr>
                          <w:rFonts w:ascii="Cambria Math" w:hAnsi="Cambria Math"/>
                        </w:rPr>
                        <m:t>i</m:t>
                      </m:r>
                      <m:r>
                        <m:rPr>
                          <m:sty m:val="p"/>
                        </m:rPr>
                        <w:rPr>
                          <w:rFonts w:ascii="Cambria Math" w:hAnsi="Cambria Math"/>
                        </w:rPr>
                        <m:t>+</m:t>
                      </m:r>
                      <m:r>
                        <w:rPr>
                          <w:rFonts w:ascii="Cambria Math" w:hAnsi="Cambria Math"/>
                        </w:rPr>
                        <m:t>1</m:t>
                      </m:r>
                    </m:sub>
                  </m:sSub>
                </m:e>
              </m:d>
              <m:r>
                <m:rPr>
                  <m:sty m:val="p"/>
                </m:rPr>
                <w:rPr>
                  <w:rFonts w:ascii="Cambria Math" w:hAnsi="Cambria Math"/>
                </w:rPr>
                <m:t>-</m:t>
              </m:r>
              <m:r>
                <w:rPr>
                  <w:rFonts w:ascii="Cambria Math" w:hAnsi="Cambria Math"/>
                </w:rPr>
                <m:t>2f</m:t>
              </m:r>
              <m:d>
                <m:dPr>
                  <m:ctrlPr>
                    <w:rPr>
                      <w:rFonts w:ascii="Cambria Math" w:hAnsi="Cambria Math"/>
                    </w:rPr>
                  </m:ctrlPr>
                </m:dPr>
                <m:e>
                  <m:sSub>
                    <m:sSubPr>
                      <m:ctrlPr>
                        <w:rPr>
                          <w:rFonts w:ascii="Cambria Math" w:hAnsi="Cambria Math"/>
                        </w:rPr>
                      </m:ctrlPr>
                    </m:sSubPr>
                    <m:e>
                      <m:r>
                        <w:rPr>
                          <w:rFonts w:ascii="Cambria Math" w:hAnsi="Cambria Math"/>
                        </w:rPr>
                        <m:t>λ</m:t>
                      </m:r>
                    </m:e>
                    <m:sub>
                      <m:r>
                        <w:rPr>
                          <w:rFonts w:ascii="Cambria Math" w:hAnsi="Cambria Math"/>
                        </w:rPr>
                        <m:t>i</m:t>
                      </m:r>
                    </m:sub>
                  </m:sSub>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λ</m:t>
                      </m:r>
                    </m:e>
                    <m:sub>
                      <m:r>
                        <w:rPr>
                          <w:rFonts w:ascii="Cambria Math" w:hAnsi="Cambria Math"/>
                        </w:rPr>
                        <m:t>i</m:t>
                      </m:r>
                      <m:r>
                        <m:rPr>
                          <m:sty m:val="p"/>
                        </m:rPr>
                        <w:rPr>
                          <w:rFonts w:ascii="Cambria Math" w:hAnsi="Cambria Math"/>
                        </w:rPr>
                        <m:t>-</m:t>
                      </m:r>
                      <m:r>
                        <w:rPr>
                          <w:rFonts w:ascii="Cambria Math" w:hAnsi="Cambria Math"/>
                        </w:rPr>
                        <m:t>1</m:t>
                      </m:r>
                    </m:sub>
                  </m:sSub>
                </m:e>
              </m:d>
            </m:num>
            <m:den>
              <m:sSup>
                <m:sSupPr>
                  <m:ctrlPr>
                    <w:rPr>
                      <w:rFonts w:ascii="Cambria Math" w:hAnsi="Cambria Math"/>
                    </w:rPr>
                  </m:ctrlPr>
                </m:sSupPr>
                <m:e>
                  <m:d>
                    <m:dPr>
                      <m:ctrlPr>
                        <w:rPr>
                          <w:rFonts w:ascii="Cambria Math" w:hAnsi="Cambria Math"/>
                        </w:rPr>
                      </m:ctrlPr>
                    </m:dPr>
                    <m:e>
                      <m:r>
                        <w:rPr>
                          <w:rFonts w:ascii="Cambria Math" w:hAnsi="Cambria Math"/>
                        </w:rPr>
                        <m:t>Δλ</m:t>
                      </m:r>
                    </m:e>
                  </m:d>
                </m:e>
                <m:sup>
                  <m:r>
                    <w:rPr>
                      <w:rFonts w:ascii="Cambria Math" w:hAnsi="Cambria Math"/>
                    </w:rPr>
                    <m:t>2</m:t>
                  </m:r>
                </m:sup>
              </m:sSup>
            </m:den>
          </m:f>
          <m:r>
            <w:rPr>
              <w:rFonts w:ascii="Cambria Math" w:hAnsi="Cambria Math"/>
            </w:rPr>
            <m:t>  </m:t>
          </m:r>
          <m:d>
            <m:dPr>
              <m:ctrlPr>
                <w:rPr>
                  <w:rFonts w:ascii="Cambria Math" w:hAnsi="Cambria Math"/>
                </w:rPr>
              </m:ctrlPr>
            </m:dPr>
            <m:e>
              <m:r>
                <w:rPr>
                  <w:rFonts w:ascii="Cambria Math" w:hAnsi="Cambria Math"/>
                </w:rPr>
                <m:t>1</m:t>
              </m:r>
            </m:e>
          </m:d>
        </m:oMath>
      </m:oMathPara>
      <w:bookmarkEnd w:id="50"/>
    </w:p>
    <w:p w14:paraId="3DDE3855" w14:textId="77777777" w:rsidR="00DB1854" w:rsidRDefault="00000000">
      <w:pPr>
        <w:pStyle w:val="FirstParagraph"/>
      </w:pPr>
      <w:r>
        <w:t xml:space="preserve">where </w:t>
      </w:r>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λ</m:t>
                </m:r>
              </m:e>
              <m:sub>
                <m:r>
                  <w:rPr>
                    <w:rFonts w:ascii="Cambria Math" w:hAnsi="Cambria Math"/>
                  </w:rPr>
                  <m:t>i</m:t>
                </m:r>
              </m:sub>
            </m:sSub>
          </m:e>
        </m:d>
      </m:oMath>
      <w:r>
        <w:t xml:space="preserve"> is the reflectance at wavelength </w:t>
      </w:r>
      <m:oMath>
        <m:sSub>
          <m:sSubPr>
            <m:ctrlPr>
              <w:rPr>
                <w:rFonts w:ascii="Cambria Math" w:hAnsi="Cambria Math"/>
              </w:rPr>
            </m:ctrlPr>
          </m:sSubPr>
          <m:e>
            <m:r>
              <w:rPr>
                <w:rFonts w:ascii="Cambria Math" w:hAnsi="Cambria Math"/>
              </w:rPr>
              <m:t>λ</m:t>
            </m:r>
          </m:e>
          <m:sub>
            <m:r>
              <w:rPr>
                <w:rFonts w:ascii="Cambria Math" w:hAnsi="Cambria Math"/>
              </w:rPr>
              <m:t>i</m:t>
            </m:r>
          </m:sub>
        </m:sSub>
      </m:oMath>
      <w:r>
        <w:t xml:space="preserve"> and </w:t>
      </w:r>
      <m:oMath>
        <m:r>
          <w:rPr>
            <w:rFonts w:ascii="Cambria Math" w:hAnsi="Cambria Math"/>
          </w:rPr>
          <m:t>Δλ</m:t>
        </m:r>
      </m:oMath>
      <w:r>
        <w:t xml:space="preserve"> is the uniform spectral sampling interval.</w:t>
      </w:r>
    </w:p>
    <w:p w14:paraId="1123E3C8" w14:textId="77777777" w:rsidR="00DB1854" w:rsidRDefault="00000000">
      <w:pPr>
        <w:pStyle w:val="Heading3"/>
      </w:pPr>
      <w:bookmarkStart w:id="51" w:name="drone-data"/>
      <w:bookmarkEnd w:id="49"/>
      <w:r>
        <w:t>3.2.2 Drone data</w:t>
      </w:r>
    </w:p>
    <w:p w14:paraId="28E62D66" w14:textId="77777777" w:rsidR="00DB1854" w:rsidRDefault="00000000">
      <w:pPr>
        <w:pStyle w:val="FirstParagraph"/>
      </w:pPr>
      <w:r>
        <w:t>A total of four drone flights were conducted across the three study sites. All flights were performed at an altitude of 120 m and a speed of 10 m·s⁻¹. Two flights were carried out in the Saja Estuary on June 25, 2024, covering areas of 20.4 hectares (Marisma de Cortiguera) and 8.4 hectares (Marisma de Cudón), respectively (</w:t>
      </w:r>
      <w:hyperlink w:anchor="fig-location_sites">
        <w:r w:rsidR="00DB1854">
          <w:rPr>
            <w:rStyle w:val="Hyperlink"/>
          </w:rPr>
          <w:t>Figure 1</w:t>
        </w:r>
      </w:hyperlink>
      <w:r>
        <w:t>). The other two flights took place in the Bélon and Aven Estuary on April 11, 2024, covering areas of 21.3 hectares and 26.7 hectares, respectively.</w:t>
      </w:r>
    </w:p>
    <w:p w14:paraId="21686F4F" w14:textId="77777777" w:rsidR="00DB1854" w:rsidRDefault="00000000">
      <w:pPr>
        <w:pStyle w:val="Heading4"/>
      </w:pPr>
      <w:bookmarkStart w:id="52" w:name="sec-photo"/>
      <w:r>
        <w:t>3.2.2.1 Multispectral data</w:t>
      </w:r>
    </w:p>
    <w:p w14:paraId="3E82E797" w14:textId="1E3F64D0" w:rsidR="00DB1854" w:rsidRDefault="00000000">
      <w:pPr>
        <w:pStyle w:val="FirstParagraph"/>
      </w:pPr>
      <w:r>
        <w:t xml:space="preserve">At each location, reflectance images </w:t>
      </w:r>
      <w:del w:id="53" w:author="Bede Davies" w:date="2024-12-20T12:40:00Z" w16du:dateUtc="2024-12-20T12:40:00Z">
        <w:r w:rsidDel="002E644D">
          <w:delText xml:space="preserve">with a resolution </w:delText>
        </w:r>
      </w:del>
      <w:r>
        <w:t xml:space="preserve">of 1.2 million pixels were captured using a DJI Matrice 300 quadcopter drone equipped with a Micasense </w:t>
      </w:r>
      <w:r>
        <w:lastRenderedPageBreak/>
        <w:t xml:space="preserve">RedEdge Dual MX multispectral camera. The camera recorded data across ten spectral bands, spanning from blue to near-infrared (NIR) wavelengths (444, 475, 531, 560, 650, 668, 705, 717, 740, and 840 nm) </w:t>
      </w:r>
      <w:commentRangeStart w:id="54"/>
      <w:r>
        <w:t>()</w:t>
      </w:r>
      <w:commentRangeEnd w:id="54"/>
      <w:r w:rsidR="002E644D">
        <w:rPr>
          <w:rStyle w:val="CommentReference"/>
        </w:rPr>
        <w:commentReference w:id="54"/>
      </w:r>
      <w:r>
        <w:t xml:space="preserve">. To ensure consistent lighting conditions, the drone’s flight trajectory was aligned to maintain a solar azimuth angle of 90 degrees. Image acquisition was carried out with an overlap of 70% between side-by-side images and 80% between successive images along the flight path. A downwelling light sensor (DLS2) was used to measure real-time irradiance, enabling the correction of reflectance values for variations in light intensity caused by </w:t>
      </w:r>
      <w:ins w:id="55" w:author="Bede Davies" w:date="2024-12-20T12:41:00Z" w16du:dateUtc="2024-12-20T12:41:00Z">
        <w:r w:rsidR="002E644D">
          <w:t xml:space="preserve">changing </w:t>
        </w:r>
      </w:ins>
      <w:r>
        <w:t>cloud cover during the flight. The raw image data were subsequently calibrated to reflectance using a calibration panel with ~50% reflectivity, provided by the camera’s manufacturer. Images were processed using structure-from-motion photogrammetry software (Agisoft, 2019) to generate multispectral ortho-mosaics for each flight. The ortho-mosaicking workflow was consistent across all flights. Initially, key tie points were identified within each image and across overlapping images to create a sparse point cloud. This point cloud was refined by removing noisy points using a reprojection accuracy metric. Subsequently, a dense point cloud was generated using a structure-from-motion algorithm. A digital surface model (DSM) was then created through surface interpolation of the dense point cloud, which served as the basis for reconstructing the multispectral ortho-image (Nebel et al., 2020). The resolution of the multispectral ortho-mosaic obtained were 8 cm per pixel.</w:t>
      </w:r>
    </w:p>
    <w:p w14:paraId="3EFB670B" w14:textId="77777777" w:rsidR="00DB1854" w:rsidRDefault="00000000">
      <w:pPr>
        <w:pStyle w:val="Heading4"/>
      </w:pPr>
      <w:bookmarkStart w:id="56" w:name="lidar-data"/>
      <w:bookmarkEnd w:id="52"/>
      <w:r>
        <w:t>3.2.2.2 LiDAR data</w:t>
      </w:r>
    </w:p>
    <w:p w14:paraId="4DACED02" w14:textId="77777777" w:rsidR="00DB1854" w:rsidRDefault="00000000">
      <w:pPr>
        <w:pStyle w:val="FirstParagraph"/>
      </w:pPr>
      <w:r>
        <w:t xml:space="preserve">LiDAR standing for </w:t>
      </w:r>
      <w:commentRangeStart w:id="57"/>
      <w:commentRangeStart w:id="58"/>
      <w:r>
        <w:t xml:space="preserve">Light Detection and Ranging </w:t>
      </w:r>
      <w:commentRangeEnd w:id="57"/>
      <w:r w:rsidR="002E644D">
        <w:rPr>
          <w:rStyle w:val="CommentReference"/>
        </w:rPr>
        <w:commentReference w:id="57"/>
      </w:r>
      <w:commentRangeEnd w:id="58"/>
      <w:r w:rsidR="002E644D">
        <w:rPr>
          <w:rStyle w:val="CommentReference"/>
        </w:rPr>
        <w:commentReference w:id="58"/>
      </w:r>
      <w:r>
        <w:t>uses lasers to measure distances by timing reflected pulses, creating detailed 3D maps of surfaces.</w:t>
      </w:r>
    </w:p>
    <w:p w14:paraId="7E0D41A9" w14:textId="567F268C" w:rsidR="00DB1854" w:rsidRDefault="00000000">
      <w:pPr>
        <w:pStyle w:val="BodyText"/>
      </w:pPr>
      <w:r>
        <w:t xml:space="preserve">Using the Matrice 300 Series Dual Gimbal Connector, a DJI Zenmuse L1 LiDAR and RGB sensor was mounted on the drone alongside a multispectral camera. This setup enabled the simultaneous capture of LiDAR point clouds, high-resolution RGB </w:t>
      </w:r>
      <w:r>
        <w:lastRenderedPageBreak/>
        <w:t xml:space="preserve">images, and multispectral images collected by the MicaSense RedEdge Dual MX during the same flight. The same processing workflow as </w:t>
      </w:r>
      <w:hyperlink w:anchor="sec-photo">
        <w:r w:rsidR="00DB1854">
          <w:rPr>
            <w:rStyle w:val="Hyperlink"/>
          </w:rPr>
          <w:t>Section 3.2.2.1</w:t>
        </w:r>
      </w:hyperlink>
      <w:r>
        <w:t xml:space="preserve"> was applied to process LiDAR RGB images, resulting in ortho-mosaic with a resolution of 2.5 cm per pixel. Since the mapping focused solely on flat surfaces without dense vegetation, the LiDAR measured only a single return. Operating in repetitive scanning mode with a sampling rate of 240 kHz, the system achieved a point density of 350 points per square meter. The LiDAR point cloud was extracted and converted into LAS format using DJI Terra software. The LAS point cloud was then imported into Agisoft Metashape (Agisoft, 2019) to generate a Digital Surface Model (DSM) with a resolution of 2.5 cm. From the DSM, the slope of each pixel based on a grid of 8 surrounding pixels </w:t>
      </w:r>
      <w:del w:id="59" w:author="Bede Davies" w:date="2024-12-20T12:44:00Z" w16du:dateUtc="2024-12-20T12:44:00Z">
        <w:r w:rsidDel="002E644D">
          <w:delText xml:space="preserve">were </w:delText>
        </w:r>
      </w:del>
      <w:ins w:id="60" w:author="Bede Davies" w:date="2024-12-20T12:44:00Z" w16du:dateUtc="2024-12-20T12:44:00Z">
        <w:r w:rsidR="002E644D">
          <w:t>was</w:t>
        </w:r>
        <w:r w:rsidR="002E644D">
          <w:t xml:space="preserve"> </w:t>
        </w:r>
      </w:ins>
      <w:r>
        <w:t>computed using the terrain function of the ‘terra’ package in R (Hijmans, 2024). The angle of the mudflat was categorized into three classes: Flat (angle &lt; 10°), Angled (10° ≤ angle ≤ 40°), and Vertical (angle &gt; 40°).</w:t>
      </w:r>
    </w:p>
    <w:p w14:paraId="5D9CEBBA" w14:textId="77777777" w:rsidR="00DB1854" w:rsidRDefault="00000000">
      <w:pPr>
        <w:pStyle w:val="Heading2"/>
      </w:pPr>
      <w:bookmarkStart w:id="61" w:name="scene-classification"/>
      <w:bookmarkEnd w:id="45"/>
      <w:bookmarkEnd w:id="51"/>
      <w:bookmarkEnd w:id="56"/>
      <w:r>
        <w:t>3.3 Scene classification</w:t>
      </w:r>
    </w:p>
    <w:p w14:paraId="680C17A8" w14:textId="06925DEE" w:rsidR="00DB1854" w:rsidRDefault="00000000">
      <w:pPr>
        <w:pStyle w:val="FirstParagraph"/>
      </w:pPr>
      <w:r>
        <w:t xml:space="preserve">A neural network classification model (DISCOV; Oiry et al. (2024)), previously applied with success to Micasense reflectance data for mapping intertidal vegetation along the Portuguese and French Atlantic coasts, has been used in this study. The training dataset of DISCOV v1.0 </w:t>
      </w:r>
      <w:del w:id="62" w:author="Bede Davies" w:date="2024-12-20T12:44:00Z" w16du:dateUtc="2024-12-20T12:44:00Z">
        <w:r w:rsidDel="002E644D">
          <w:delText xml:space="preserve">has been </w:delText>
        </w:r>
      </w:del>
      <w:ins w:id="63" w:author="Bede Davies" w:date="2024-12-20T12:44:00Z" w16du:dateUtc="2024-12-20T12:44:00Z">
        <w:r w:rsidR="002E644D">
          <w:t xml:space="preserve">was </w:t>
        </w:r>
      </w:ins>
      <w:r>
        <w:t xml:space="preserve">updated. As shown by Oiry et al. (2024) the DISCOV v1.0 model was trained using only 5771 Rhodophyceae pixel (3% of the training dataset). To fill this gap the original training dataset of DISCOV v1.0 was updated using new training pixel coming from </w:t>
      </w:r>
      <w:del w:id="64" w:author="Bede Davies" w:date="2024-12-20T12:44:00Z" w16du:dateUtc="2024-12-20T12:44:00Z">
        <w:r w:rsidDel="002E644D">
          <w:delText xml:space="preserve">the </w:delText>
        </w:r>
      </w:del>
      <w:r>
        <w:t>5 drone flights (</w:t>
      </w:r>
      <w:hyperlink w:anchor="sec-DroneFlights">
        <w:r w:rsidR="00DB1854">
          <w:rPr>
            <w:rStyle w:val="Hyperlink"/>
          </w:rPr>
          <w:t>Section 3.2</w:t>
        </w:r>
      </w:hyperlink>
      <w:r>
        <w:t xml:space="preserve">). A total of 427000 pixels </w:t>
      </w:r>
      <w:proofErr w:type="gramStart"/>
      <w:r>
        <w:t>where</w:t>
      </w:r>
      <w:proofErr w:type="gramEnd"/>
      <w:r>
        <w:t xml:space="preserve"> added to the DISCOV training dataset </w:t>
      </w:r>
      <w:del w:id="65" w:author="Bede Davies" w:date="2024-12-20T12:45:00Z" w16du:dateUtc="2024-12-20T12:45:00Z">
        <w:r w:rsidDel="002E644D">
          <w:delText xml:space="preserve">compared </w:delText>
        </w:r>
      </w:del>
      <w:ins w:id="66" w:author="Bede Davies" w:date="2024-12-20T12:45:00Z" w16du:dateUtc="2024-12-20T12:45:00Z">
        <w:r w:rsidR="002E644D">
          <w:t>from</w:t>
        </w:r>
      </w:ins>
      <w:del w:id="67" w:author="Bede Davies" w:date="2024-12-20T12:45:00Z" w16du:dateUtc="2024-12-20T12:45:00Z">
        <w:r w:rsidDel="002E644D">
          <w:delText>to</w:delText>
        </w:r>
      </w:del>
      <w:r>
        <w:t xml:space="preserve"> </w:t>
      </w:r>
      <w:del w:id="68" w:author="Bede Davies" w:date="2024-12-20T12:45:00Z" w16du:dateUtc="2024-12-20T12:45:00Z">
        <w:r w:rsidDel="002E644D">
          <w:delText xml:space="preserve">the </w:delText>
        </w:r>
      </w:del>
      <w:r>
        <w:t>version 1 (</w:t>
      </w:r>
      <w:hyperlink w:anchor="sec-AnnexeA">
        <w:r w:rsidR="00DB1854">
          <w:rPr>
            <w:rStyle w:val="Hyperlink"/>
          </w:rPr>
          <w:t>Section 7.1</w:t>
        </w:r>
      </w:hyperlink>
      <w:r>
        <w:t>).</w:t>
      </w:r>
    </w:p>
    <w:p w14:paraId="32F4871C" w14:textId="52FD4E52" w:rsidR="00DB1854" w:rsidRDefault="00000000">
      <w:pPr>
        <w:pStyle w:val="BodyText"/>
      </w:pPr>
      <w:r>
        <w:t xml:space="preserve">To validate the new version of the DISCOV model, a </w:t>
      </w:r>
      <w:ins w:id="69" w:author="Bede Davies" w:date="2024-12-20T12:45:00Z" w16du:dateUtc="2024-12-20T12:45:00Z">
        <w:r w:rsidR="002E644D">
          <w:t xml:space="preserve">user-friendly </w:t>
        </w:r>
      </w:ins>
      <w:r>
        <w:t xml:space="preserve">Shiny app was developed, enabling independent users to photo-interpret snapshots of the ortho-mosaic from each drone flight (Chang et al., 2024; Simon, 2024). Users could click on </w:t>
      </w:r>
      <w:r>
        <w:lastRenderedPageBreak/>
        <w:t>various parts of the snapshots to indicate the type of vegetation they believed was present. Using this method, 3 independent users contributed to creating a validation dataset of 6755 pixels across 79 snapshots distributed among the four drone flights (</w:t>
      </w:r>
      <w:hyperlink w:anchor="sec-AnnexeB">
        <w:r w:rsidR="00DB1854">
          <w:rPr>
            <w:rStyle w:val="Hyperlink"/>
          </w:rPr>
          <w:t>Section 7.2</w:t>
        </w:r>
      </w:hyperlink>
      <w:r>
        <w:t xml:space="preserve">). The validation dataset was then </w:t>
      </w:r>
      <w:proofErr w:type="gramStart"/>
      <w:r>
        <w:t>simplify</w:t>
      </w:r>
      <w:proofErr w:type="gramEnd"/>
      <w:r>
        <w:t xml:space="preserve"> into two classes: Presence o</w:t>
      </w:r>
      <w:ins w:id="70" w:author="Bede Davies" w:date="2024-12-20T12:45:00Z" w16du:dateUtc="2024-12-20T12:45:00Z">
        <w:r w:rsidR="002E644D">
          <w:t>r</w:t>
        </w:r>
      </w:ins>
      <w:del w:id="71" w:author="Bede Davies" w:date="2024-12-20T12:45:00Z" w16du:dateUtc="2024-12-20T12:45:00Z">
        <w:r w:rsidDel="002E644D">
          <w:delText>f</w:delText>
        </w:r>
      </w:del>
      <w:r>
        <w:t xml:space="preserve"> Absence of Red Algae.</w:t>
      </w:r>
    </w:p>
    <w:tbl>
      <w:tblPr>
        <w:tblStyle w:val="Table"/>
        <w:tblW w:w="5000" w:type="pct"/>
        <w:tblLayout w:type="fixed"/>
        <w:tblLook w:val="0000" w:firstRow="0" w:lastRow="0" w:firstColumn="0" w:lastColumn="0" w:noHBand="0" w:noVBand="0"/>
      </w:tblPr>
      <w:tblGrid>
        <w:gridCol w:w="9360"/>
      </w:tblGrid>
      <w:tr w:rsidR="00DB1854" w14:paraId="475E11BB" w14:textId="77777777">
        <w:tc>
          <w:tcPr>
            <w:tcW w:w="7920" w:type="dxa"/>
          </w:tcPr>
          <w:p w14:paraId="69F01968" w14:textId="77777777" w:rsidR="00DB1854" w:rsidRDefault="00000000">
            <w:pPr>
              <w:pStyle w:val="Compact"/>
              <w:jc w:val="center"/>
            </w:pPr>
            <w:bookmarkStart w:id="72" w:name="fig-Workflow"/>
            <w:bookmarkStart w:id="73" w:name="cell-fig-Workflow"/>
            <w:commentRangeStart w:id="74"/>
            <w:commentRangeStart w:id="75"/>
            <w:commentRangeStart w:id="76"/>
            <w:r>
              <w:rPr>
                <w:noProof/>
              </w:rPr>
              <w:drawing>
                <wp:inline distT="0" distB="0" distL="0" distR="0" wp14:anchorId="08E684A3" wp14:editId="0E7B16F1">
                  <wp:extent cx="5646420" cy="4298400"/>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2" name="Picture" descr="./Figures/Low_res/Flowchart%20gracillaria.png"/>
                          <pic:cNvPicPr>
                            <a:picLocks noChangeAspect="1" noChangeArrowheads="1"/>
                          </pic:cNvPicPr>
                        </pic:nvPicPr>
                        <pic:blipFill>
                          <a:blip r:embed="rId13"/>
                          <a:stretch>
                            <a:fillRect/>
                          </a:stretch>
                        </pic:blipFill>
                        <pic:spPr bwMode="auto">
                          <a:xfrm>
                            <a:off x="0" y="0"/>
                            <a:ext cx="5646420" cy="4298400"/>
                          </a:xfrm>
                          <a:prstGeom prst="rect">
                            <a:avLst/>
                          </a:prstGeom>
                          <a:noFill/>
                          <a:ln w="9525">
                            <a:noFill/>
                            <a:headEnd/>
                            <a:tailEnd/>
                          </a:ln>
                        </pic:spPr>
                      </pic:pic>
                    </a:graphicData>
                  </a:graphic>
                </wp:inline>
              </w:drawing>
            </w:r>
            <w:commentRangeEnd w:id="74"/>
            <w:commentRangeEnd w:id="76"/>
            <w:r w:rsidR="00F76A94">
              <w:rPr>
                <w:rStyle w:val="CommentReference"/>
              </w:rPr>
              <w:commentReference w:id="76"/>
            </w:r>
            <w:r w:rsidR="002E644D">
              <w:rPr>
                <w:rStyle w:val="CommentReference"/>
              </w:rPr>
              <w:commentReference w:id="74"/>
            </w:r>
            <w:commentRangeEnd w:id="75"/>
            <w:r w:rsidR="002E644D">
              <w:rPr>
                <w:rStyle w:val="CommentReference"/>
              </w:rPr>
              <w:commentReference w:id="75"/>
            </w:r>
          </w:p>
          <w:p w14:paraId="3B0B9BA0" w14:textId="77777777" w:rsidR="00DB1854" w:rsidRDefault="00000000">
            <w:pPr>
              <w:pStyle w:val="ImageCaption"/>
              <w:spacing w:before="200"/>
            </w:pPr>
            <w:r>
              <w:t>Figure 3: Schematic representation of the workflow. Parallelograms represent input or output data, rectangles represent Python processing algorithms, long rectangle represent instruments used and ovals represent study sites. Red shows Drone data; Orange shows the model training; Blue shows processing performed on the Digital Surface Model; Green shows the validation of the model; Purple shows the statistical analysis.</w:t>
            </w:r>
          </w:p>
        </w:tc>
        <w:bookmarkEnd w:id="72"/>
      </w:tr>
    </w:tbl>
    <w:p w14:paraId="7EDB0D25" w14:textId="77777777" w:rsidR="00DB1854" w:rsidRDefault="00000000">
      <w:pPr>
        <w:pStyle w:val="Heading2"/>
      </w:pPr>
      <w:bookmarkStart w:id="77" w:name="X852478e0394e3510ff64c90d9aef5c8c81c6d46"/>
      <w:bookmarkEnd w:id="61"/>
      <w:bookmarkEnd w:id="73"/>
      <w:r>
        <w:t xml:space="preserve">3.4 Historical Presence of </w:t>
      </w:r>
      <w:r>
        <w:rPr>
          <w:i/>
          <w:iCs/>
        </w:rPr>
        <w:t>Gracilaria vermiculophylla</w:t>
      </w:r>
      <w:r>
        <w:t xml:space="preserve"> in the Bélon esturay</w:t>
      </w:r>
    </w:p>
    <w:p w14:paraId="349438F5" w14:textId="59C9858E" w:rsidR="00DB1854" w:rsidRDefault="00000000">
      <w:pPr>
        <w:pStyle w:val="FirstParagraph"/>
      </w:pPr>
      <w:r>
        <w:t xml:space="preserve">To assess the historical presence of </w:t>
      </w:r>
      <w:r>
        <w:rPr>
          <w:i/>
          <w:iCs/>
        </w:rPr>
        <w:t>G. vermiculophylla</w:t>
      </w:r>
      <w:r>
        <w:t xml:space="preserve"> in the Bélon Estuary, aerial imagery from flight campaigns was obtained via the IGN platform “Remonter Le </w:t>
      </w:r>
      <w:r>
        <w:lastRenderedPageBreak/>
        <w:t>Temps” (IGN, 2024). Nine images were selected between 1952 and 2012 from the IGN plat</w:t>
      </w:r>
      <w:del w:id="78" w:author="Bede Davies" w:date="2024-12-20T12:49:00Z" w16du:dateUtc="2024-12-20T12:49:00Z">
        <w:r w:rsidDel="00F76A94">
          <w:delText>e</w:delText>
        </w:r>
      </w:del>
      <w:r>
        <w:t>form and an additional one has been added for the year 2024 (</w:t>
      </w:r>
      <w:hyperlink w:anchor="sec-AnnexeC">
        <w:r w:rsidR="00DB1854">
          <w:rPr>
            <w:rStyle w:val="Hyperlink"/>
          </w:rPr>
          <w:t>Section 7.3</w:t>
        </w:r>
      </w:hyperlink>
      <w:r>
        <w:t xml:space="preserve">). Since most of the images retrieved from “Remonter Le Temps” were digitized versions of physical photographs, georeferencing </w:t>
      </w:r>
      <w:del w:id="79" w:author="Bede Davies" w:date="2024-12-20T12:49:00Z" w16du:dateUtc="2024-12-20T12:49:00Z">
        <w:r w:rsidDel="00F76A94">
          <w:delText xml:space="preserve">were </w:delText>
        </w:r>
      </w:del>
      <w:ins w:id="80" w:author="Bede Davies" w:date="2024-12-20T12:49:00Z" w16du:dateUtc="2024-12-20T12:49:00Z">
        <w:r w:rsidR="00F76A94">
          <w:t>was</w:t>
        </w:r>
        <w:r w:rsidR="00F76A94">
          <w:t xml:space="preserve"> </w:t>
        </w:r>
      </w:ins>
      <w:r>
        <w:t>required.</w:t>
      </w:r>
    </w:p>
    <w:p w14:paraId="3559D3DD" w14:textId="01F8AFAE" w:rsidR="00DB1854" w:rsidRDefault="00000000">
      <w:pPr>
        <w:pStyle w:val="BodyText"/>
      </w:pPr>
      <w:r>
        <w:t xml:space="preserve">For each date, polygons have been drawn around </w:t>
      </w:r>
      <w:r>
        <w:rPr>
          <w:i/>
          <w:iCs/>
        </w:rPr>
        <w:t>G. vermiculophylla</w:t>
      </w:r>
      <w:r>
        <w:t xml:space="preserve"> patches by visually photo-interpreting </w:t>
      </w:r>
      <w:del w:id="81" w:author="Bede Davies" w:date="2024-12-20T12:49:00Z" w16du:dateUtc="2024-12-20T12:49:00Z">
        <w:r w:rsidDel="00F76A94">
          <w:delText xml:space="preserve">on </w:delText>
        </w:r>
      </w:del>
      <w:r>
        <w:t>each image</w:t>
      </w:r>
      <w:del w:id="82" w:author="Bede Davies" w:date="2024-12-20T12:49:00Z" w16du:dateUtc="2024-12-20T12:49:00Z">
        <w:r w:rsidDel="00F76A94">
          <w:delText>s</w:delText>
        </w:r>
      </w:del>
      <w:r>
        <w:t>. These polygons were used to calculate the total area of the mudflat covered by macroalgae within a common extent of 30 hectares in Pont de Guilly, located in the Bélon Estuary, South Brittany, France.</w:t>
      </w:r>
    </w:p>
    <w:p w14:paraId="52219C5A" w14:textId="77777777" w:rsidR="00DB1854" w:rsidRDefault="00000000">
      <w:pPr>
        <w:pStyle w:val="Heading2"/>
      </w:pPr>
      <w:bookmarkStart w:id="83" w:name="statistical-analysis"/>
      <w:bookmarkEnd w:id="77"/>
      <w:r>
        <w:t>3.5 Statistical analysis</w:t>
      </w:r>
    </w:p>
    <w:p w14:paraId="6E780514" w14:textId="00E8F57A" w:rsidR="00DB1854" w:rsidRDefault="00000000">
      <w:pPr>
        <w:pStyle w:val="FirstParagraph"/>
      </w:pPr>
      <w:r>
        <w:t xml:space="preserve">We used a Generalized Linear Mixed Model (GLMM) within a Bayesian framework using the ‘brms’ package in R (Bürkner, 2021, 2018, 2017). The response variable, the cover of </w:t>
      </w:r>
      <w:r>
        <w:rPr>
          <w:i/>
          <w:iCs/>
        </w:rPr>
        <w:t>G. vermiculophylla</w:t>
      </w:r>
      <w:r>
        <w:t>, was modeled using a Beta distribution as a function of bathymetry elevation and the slope of the mudflat (categorized as Flat, Angled, Steep). A random intercept for site was included to account for potential hierarchical variation among sampling sites. The Beta distribution was chosen because the response variable is continuous and constrained between 0 and 1</w:t>
      </w:r>
      <w:ins w:id="84" w:author="Bede Davies" w:date="2024-12-20T12:51:00Z" w16du:dateUtc="2024-12-20T12:51:00Z">
        <w:r w:rsidR="00D85B58">
          <w:t>.</w:t>
        </w:r>
        <w:r w:rsidR="00D85B58" w:rsidRPr="00D85B58">
          <w:t xml:space="preserve"> </w:t>
        </w:r>
        <w:r w:rsidR="00D85B58" w:rsidRPr="00D85B58">
          <w:t xml:space="preserve">The response variable was modelled assuming a Beta distribution, with weakly informative priors. Model parameters were estimated using MCMC sampling, with 4 chains of 1,000 iterations and a warm-up of </w:t>
        </w:r>
      </w:ins>
      <w:ins w:id="85" w:author="Bede Davies" w:date="2024-12-20T12:52:00Z" w16du:dateUtc="2024-12-20T12:52:00Z">
        <w:r w:rsidR="005106FF">
          <w:t>1</w:t>
        </w:r>
      </w:ins>
      <w:ins w:id="86" w:author="Bede Davies" w:date="2024-12-20T12:51:00Z" w16du:dateUtc="2024-12-20T12:51:00Z">
        <w:r w:rsidR="00D85B58" w:rsidRPr="00D85B58">
          <w:t>00.</w:t>
        </w:r>
      </w:ins>
      <w:del w:id="87" w:author="Bede Davies" w:date="2024-12-20T12:51:00Z" w16du:dateUtc="2024-12-20T12:51:00Z">
        <w:r w:rsidDel="00D85B58">
          <w:delText xml:space="preserve">. </w:delText>
        </w:r>
      </w:del>
      <w:del w:id="88" w:author="Bede Davies" w:date="2024-12-19T22:01:00Z" w16du:dateUtc="2024-12-19T22:01:00Z">
        <w:r w:rsidDel="007047F6">
          <w:delText>We visually assessed sample vs. fitted residuals and quartile–quartile (Q-Q) plots to ensure that the model assumptions, including appropriate model fit and absence of patterns in residuals, were satisfied.</w:delText>
        </w:r>
      </w:del>
    </w:p>
    <w:p w14:paraId="0D67CF0C" w14:textId="77777777" w:rsidR="00DB1854" w:rsidRDefault="00000000">
      <w:pPr>
        <w:pStyle w:val="Heading1"/>
      </w:pPr>
      <w:bookmarkStart w:id="89" w:name="results"/>
      <w:bookmarkEnd w:id="31"/>
      <w:bookmarkEnd w:id="83"/>
      <w:r>
        <w:t>4. Results</w:t>
      </w:r>
    </w:p>
    <w:p w14:paraId="627EBFB9" w14:textId="77777777" w:rsidR="00DB1854" w:rsidRDefault="00000000">
      <w:pPr>
        <w:pStyle w:val="Heading2"/>
      </w:pPr>
      <w:bookmarkStart w:id="90" w:name="historical-records-in-the-belon-estuary"/>
      <w:r>
        <w:t>4.1 Historical records in the Belon estuary</w:t>
      </w:r>
    </w:p>
    <w:p w14:paraId="338DF72C" w14:textId="544952EC" w:rsidR="00DB1854" w:rsidRDefault="00000000">
      <w:pPr>
        <w:pStyle w:val="FirstParagraph"/>
      </w:pPr>
      <w:r>
        <w:t xml:space="preserve">A clear shift in sediment coloration over the paste 70 years </w:t>
      </w:r>
      <w:del w:id="91" w:author="Bede Davies" w:date="2024-12-20T12:53:00Z" w16du:dateUtc="2024-12-20T12:53:00Z">
        <w:r w:rsidDel="00B97A64">
          <w:delText xml:space="preserve">were </w:delText>
        </w:r>
      </w:del>
      <w:ins w:id="92" w:author="Bede Davies" w:date="2024-12-20T12:53:00Z" w16du:dateUtc="2024-12-20T12:53:00Z">
        <w:r w:rsidR="00B97A64">
          <w:t>was</w:t>
        </w:r>
        <w:r w:rsidR="00B97A64">
          <w:t xml:space="preserve"> </w:t>
        </w:r>
      </w:ins>
      <w:r>
        <w:t xml:space="preserve">observed, closely aligned with the subsequent proliferation of the invasive red macroalga </w:t>
      </w:r>
      <w:r>
        <w:rPr>
          <w:i/>
          <w:iCs/>
        </w:rPr>
        <w:t xml:space="preserve">Gracilaria </w:t>
      </w:r>
      <w:r>
        <w:rPr>
          <w:i/>
          <w:iCs/>
        </w:rPr>
        <w:lastRenderedPageBreak/>
        <w:t>vermiculophylla</w:t>
      </w:r>
      <w:r>
        <w:t xml:space="preserve"> (</w:t>
      </w:r>
      <w:hyperlink w:anchor="fig-HistoricalMap">
        <w:r w:rsidR="00DB1854">
          <w:rPr>
            <w:rStyle w:val="Hyperlink"/>
          </w:rPr>
          <w:t>Figure 4</w:t>
        </w:r>
      </w:hyperlink>
      <w:r>
        <w:t xml:space="preserve">). Before 1976, the sediments appeared relatively light, indicating no detectable presence of this species. Following its initial appearance in 1976, subtle darkening of the sediment became discernible, coinciding with the early establishment of </w:t>
      </w:r>
      <w:r>
        <w:rPr>
          <w:i/>
          <w:iCs/>
        </w:rPr>
        <w:t>G. vermiculophylla</w:t>
      </w:r>
      <w:r>
        <w:t xml:space="preserve">. During the subsequent decades, the late 1970s through </w:t>
      </w:r>
      <w:ins w:id="93" w:author="Bede Davies" w:date="2024-12-20T12:53:00Z" w16du:dateUtc="2024-12-20T12:53:00Z">
        <w:r w:rsidR="00B97A64">
          <w:t xml:space="preserve">to </w:t>
        </w:r>
      </w:ins>
      <w:r>
        <w:t xml:space="preserve">the 1990s, this darkening trend became more pronounced and widespread, reflecting an increasing spatial coverage and </w:t>
      </w:r>
      <w:ins w:id="94" w:author="Bede Davies" w:date="2024-12-20T12:53:00Z" w16du:dateUtc="2024-12-20T12:53:00Z">
        <w:r w:rsidR="00B97A64">
          <w:t xml:space="preserve">subsequent </w:t>
        </w:r>
      </w:ins>
      <w:r>
        <w:t xml:space="preserve">biomass of the algae. By the early 2000s, and especially by 2024, the sediment exhibited consistently darker tones, indicative of extensive and persistent colonization by </w:t>
      </w:r>
      <w:r>
        <w:rPr>
          <w:i/>
          <w:iCs/>
        </w:rPr>
        <w:t>G. vermiculophylla</w:t>
      </w:r>
      <w:r>
        <w:t>.</w:t>
      </w:r>
    </w:p>
    <w:tbl>
      <w:tblPr>
        <w:tblStyle w:val="Table"/>
        <w:tblW w:w="5000" w:type="pct"/>
        <w:tblLayout w:type="fixed"/>
        <w:tblLook w:val="0000" w:firstRow="0" w:lastRow="0" w:firstColumn="0" w:lastColumn="0" w:noHBand="0" w:noVBand="0"/>
      </w:tblPr>
      <w:tblGrid>
        <w:gridCol w:w="9360"/>
      </w:tblGrid>
      <w:tr w:rsidR="00DB1854" w14:paraId="4D891CE0" w14:textId="77777777">
        <w:tc>
          <w:tcPr>
            <w:tcW w:w="7920" w:type="dxa"/>
          </w:tcPr>
          <w:p w14:paraId="68501A17" w14:textId="77777777" w:rsidR="00DB1854" w:rsidRDefault="00000000">
            <w:pPr>
              <w:pStyle w:val="Compact"/>
              <w:jc w:val="center"/>
            </w:pPr>
            <w:bookmarkStart w:id="95" w:name="fig-HistoricalMap"/>
            <w:bookmarkStart w:id="96" w:name="cell-fig-HistoricalMap"/>
            <w:r>
              <w:rPr>
                <w:noProof/>
              </w:rPr>
              <w:drawing>
                <wp:inline distT="0" distB="0" distL="0" distR="0" wp14:anchorId="232BD818" wp14:editId="640DE191">
                  <wp:extent cx="5646420" cy="2549358"/>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51" name="Picture" descr="./Figures/Low_res/Historical_maps.png"/>
                          <pic:cNvPicPr>
                            <a:picLocks noChangeAspect="1" noChangeArrowheads="1"/>
                          </pic:cNvPicPr>
                        </pic:nvPicPr>
                        <pic:blipFill>
                          <a:blip r:embed="rId14"/>
                          <a:stretch>
                            <a:fillRect/>
                          </a:stretch>
                        </pic:blipFill>
                        <pic:spPr bwMode="auto">
                          <a:xfrm>
                            <a:off x="0" y="0"/>
                            <a:ext cx="5646420" cy="2549358"/>
                          </a:xfrm>
                          <a:prstGeom prst="rect">
                            <a:avLst/>
                          </a:prstGeom>
                          <a:noFill/>
                          <a:ln w="9525">
                            <a:noFill/>
                            <a:headEnd/>
                            <a:tailEnd/>
                          </a:ln>
                        </pic:spPr>
                      </pic:pic>
                    </a:graphicData>
                  </a:graphic>
                </wp:inline>
              </w:drawing>
            </w:r>
          </w:p>
          <w:p w14:paraId="6405CCA7" w14:textId="77777777" w:rsidR="00DB1854" w:rsidRDefault="00000000">
            <w:pPr>
              <w:pStyle w:val="ImageCaption"/>
              <w:spacing w:before="200"/>
            </w:pPr>
            <w:r>
              <w:t>Figure 4: Historical images of Pont du Guilly between 1952 and 2024.</w:t>
            </w:r>
          </w:p>
        </w:tc>
        <w:bookmarkEnd w:id="95"/>
      </w:tr>
    </w:tbl>
    <w:bookmarkEnd w:id="96"/>
    <w:p w14:paraId="2025A108" w14:textId="6A2EDB03" w:rsidR="00DB1854" w:rsidRDefault="00000000">
      <w:pPr>
        <w:pStyle w:val="BodyText"/>
      </w:pPr>
      <w:commentRangeStart w:id="97"/>
      <w:r>
        <w:t xml:space="preserve">From the early recordings in the 1950s through </w:t>
      </w:r>
      <w:ins w:id="98" w:author="Bede Davies" w:date="2024-12-20T12:54:00Z" w16du:dateUtc="2024-12-20T12:54:00Z">
        <w:r w:rsidR="00B97A64">
          <w:t xml:space="preserve">to </w:t>
        </w:r>
      </w:ins>
      <w:r>
        <w:t xml:space="preserve">the late 1970s, </w:t>
      </w:r>
      <w:proofErr w:type="spellStart"/>
      <w:r>
        <w:rPr>
          <w:i/>
          <w:iCs/>
        </w:rPr>
        <w:t>Gracilaria</w:t>
      </w:r>
      <w:proofErr w:type="spellEnd"/>
      <w:r>
        <w:rPr>
          <w:i/>
          <w:iCs/>
        </w:rPr>
        <w:t xml:space="preserve"> </w:t>
      </w:r>
      <w:proofErr w:type="spellStart"/>
      <w:r>
        <w:rPr>
          <w:i/>
          <w:iCs/>
        </w:rPr>
        <w:t>vermiculophylla</w:t>
      </w:r>
      <w:proofErr w:type="spellEnd"/>
      <w:r>
        <w:t xml:space="preserve"> coverage remained effectively at 0% (</w:t>
      </w:r>
      <w:hyperlink w:anchor="fig-HistoricalPlot">
        <w:r w:rsidR="00DB1854">
          <w:rPr>
            <w:rStyle w:val="Hyperlink"/>
          </w:rPr>
          <w:t>Figure 5</w:t>
        </w:r>
      </w:hyperlink>
      <w:r>
        <w:t xml:space="preserve">). Shortly after the introduction of </w:t>
      </w:r>
      <w:r>
        <w:rPr>
          <w:i/>
          <w:iCs/>
        </w:rPr>
        <w:t>Crassostrea gigas</w:t>
      </w:r>
      <w:r>
        <w:t xml:space="preserve"> in the estuary (see vertical red dashed line in the figure), the first detectable presence of </w:t>
      </w:r>
      <w:r>
        <w:rPr>
          <w:i/>
          <w:iCs/>
        </w:rPr>
        <w:t>G. vermiculophylla</w:t>
      </w:r>
      <w:r>
        <w:t xml:space="preserve"> emerged. By 1976, it covered 2.5% (0.7 ha) of the Pont du Guilly area, and by 1978 it had increased slightly to 3.0% (0.9 ha). From 1982 onward, coverage expanded more rapidly, increasing from 6.6% (2.0 ha) in 1982 to 14.7% (4.5 ha) in 1992 and nearly 30% (9.0 ha) by 1997. This upward trend continued into the 21st century, peaking at 43.8% (13.3 ha) in 2012. Although coverage </w:t>
      </w:r>
      <w:r>
        <w:lastRenderedPageBreak/>
        <w:t>fluctuated somewhat thereafter (40.6% in 2019 and 40.2% in 2024), it remained consistently high, indicating sustained and widespread colonization.</w:t>
      </w:r>
      <w:commentRangeEnd w:id="97"/>
      <w:r w:rsidR="00B97A64">
        <w:rPr>
          <w:rStyle w:val="CommentReference"/>
        </w:rPr>
        <w:commentReference w:id="97"/>
      </w:r>
    </w:p>
    <w:tbl>
      <w:tblPr>
        <w:tblStyle w:val="Table"/>
        <w:tblW w:w="5000" w:type="pct"/>
        <w:tblLayout w:type="fixed"/>
        <w:tblLook w:val="0000" w:firstRow="0" w:lastRow="0" w:firstColumn="0" w:lastColumn="0" w:noHBand="0" w:noVBand="0"/>
      </w:tblPr>
      <w:tblGrid>
        <w:gridCol w:w="9360"/>
      </w:tblGrid>
      <w:tr w:rsidR="00DB1854" w14:paraId="3B6E323D" w14:textId="77777777">
        <w:tc>
          <w:tcPr>
            <w:tcW w:w="7920" w:type="dxa"/>
          </w:tcPr>
          <w:p w14:paraId="5E9F79B6" w14:textId="77777777" w:rsidR="00DB1854" w:rsidRDefault="00000000">
            <w:pPr>
              <w:pStyle w:val="Compact"/>
              <w:jc w:val="center"/>
            </w:pPr>
            <w:bookmarkStart w:id="99" w:name="fig-HistoricalPlot"/>
            <w:bookmarkStart w:id="100" w:name="cell-fig-HistoricalPlot"/>
            <w:commentRangeStart w:id="101"/>
            <w:r>
              <w:rPr>
                <w:noProof/>
              </w:rPr>
              <w:drawing>
                <wp:inline distT="0" distB="0" distL="0" distR="0" wp14:anchorId="03935125" wp14:editId="459CA746">
                  <wp:extent cx="5646420" cy="3387852"/>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56" name="Picture" descr="./Figures/Low_res/Cover_Gracillaria_vs_Time.png"/>
                          <pic:cNvPicPr>
                            <a:picLocks noChangeAspect="1" noChangeArrowheads="1"/>
                          </pic:cNvPicPr>
                        </pic:nvPicPr>
                        <pic:blipFill>
                          <a:blip r:embed="rId15"/>
                          <a:stretch>
                            <a:fillRect/>
                          </a:stretch>
                        </pic:blipFill>
                        <pic:spPr bwMode="auto">
                          <a:xfrm>
                            <a:off x="0" y="0"/>
                            <a:ext cx="5646420" cy="3387852"/>
                          </a:xfrm>
                          <a:prstGeom prst="rect">
                            <a:avLst/>
                          </a:prstGeom>
                          <a:noFill/>
                          <a:ln w="9525">
                            <a:noFill/>
                            <a:headEnd/>
                            <a:tailEnd/>
                          </a:ln>
                        </pic:spPr>
                      </pic:pic>
                    </a:graphicData>
                  </a:graphic>
                </wp:inline>
              </w:drawing>
            </w:r>
            <w:commentRangeEnd w:id="101"/>
            <w:r w:rsidR="00B97A64">
              <w:rPr>
                <w:rStyle w:val="CommentReference"/>
              </w:rPr>
              <w:commentReference w:id="101"/>
            </w:r>
          </w:p>
          <w:p w14:paraId="270D11BC" w14:textId="77777777" w:rsidR="00DB1854" w:rsidRDefault="00000000">
            <w:pPr>
              <w:pStyle w:val="ImageCaption"/>
              <w:spacing w:before="200"/>
            </w:pPr>
            <w:r>
              <w:t>Figure 5: Evolution of the Gracilaria vermiculophylla cover at Pont du Guilly in the Belon Estuary. The red vertical line indicates the date of Crassostrea gigas introduction in France (Grizel and Heral, 1991), while the golden line represents the date of the first documented mention of Gracilaria vermiculophylla invasion in France in the literature (Rueness, 2005).</w:t>
            </w:r>
          </w:p>
        </w:tc>
        <w:bookmarkEnd w:id="99"/>
      </w:tr>
    </w:tbl>
    <w:p w14:paraId="0D8A18F1" w14:textId="77777777" w:rsidR="00DB1854" w:rsidRDefault="00000000">
      <w:pPr>
        <w:pStyle w:val="Heading2"/>
      </w:pPr>
      <w:bookmarkStart w:id="102" w:name="spectral-description"/>
      <w:bookmarkEnd w:id="90"/>
      <w:bookmarkEnd w:id="100"/>
      <w:r>
        <w:t>4.2 Spectral description</w:t>
      </w:r>
    </w:p>
    <w:p w14:paraId="05EB93AC" w14:textId="77777777" w:rsidR="00DB1854" w:rsidRDefault="00000000">
      <w:pPr>
        <w:pStyle w:val="FirstParagraph"/>
      </w:pPr>
      <w:r>
        <w:t xml:space="preserve">The spectral signature of </w:t>
      </w:r>
      <w:r>
        <w:rPr>
          <w:i/>
          <w:iCs/>
        </w:rPr>
        <w:t>Gracilaria vermiculophylla</w:t>
      </w:r>
      <w:r>
        <w:t xml:space="preserve"> was characterized by a wavy reflectance pattern in the visible region of the spectrum, between 500 and 700 nm (</w:t>
      </w:r>
      <w:hyperlink w:anchor="fig-SpecDescri">
        <w:r w:rsidR="00DB1854">
          <w:rPr>
            <w:rStyle w:val="Hyperlink"/>
          </w:rPr>
          <w:t>Figure 6</w:t>
        </w:r>
      </w:hyperlink>
      <w:r>
        <w:t xml:space="preserve"> A). This pattern was primarily driven by the presence of phycoerythrin and phycocyanin, which exhibited maximum absorption peaks at approximately 565 nm and 620 nm, respectively. An additional absorption feature around 495 nm was likely attributable to the presence of accessory carotenoid pigments. The most pronounced absorption peak occurred at 675 nm, corresponding to chlorophyll-a absorption. The second derivative analysis clearly highlighted the inflection points corresponding to the </w:t>
      </w:r>
      <w:r>
        <w:lastRenderedPageBreak/>
        <w:t>main absorption peaks at 495, 565, 620, and 675 nm, allowing for a more precise identification of the spectral contributions of these pigments (</w:t>
      </w:r>
      <w:hyperlink w:anchor="fig-SpecDescri">
        <w:r w:rsidR="00DB1854">
          <w:rPr>
            <w:rStyle w:val="Hyperlink"/>
          </w:rPr>
          <w:t>Figure 6</w:t>
        </w:r>
      </w:hyperlink>
      <w:r>
        <w:t xml:space="preserve"> B).</w:t>
      </w:r>
    </w:p>
    <w:tbl>
      <w:tblPr>
        <w:tblStyle w:val="Table"/>
        <w:tblW w:w="5000" w:type="pct"/>
        <w:tblLayout w:type="fixed"/>
        <w:tblLook w:val="0000" w:firstRow="0" w:lastRow="0" w:firstColumn="0" w:lastColumn="0" w:noHBand="0" w:noVBand="0"/>
      </w:tblPr>
      <w:tblGrid>
        <w:gridCol w:w="9360"/>
      </w:tblGrid>
      <w:tr w:rsidR="00DB1854" w14:paraId="0FEDDD88" w14:textId="77777777">
        <w:tc>
          <w:tcPr>
            <w:tcW w:w="7920" w:type="dxa"/>
          </w:tcPr>
          <w:p w14:paraId="398CD0DA" w14:textId="77777777" w:rsidR="00DB1854" w:rsidRDefault="00000000">
            <w:pPr>
              <w:pStyle w:val="Compact"/>
              <w:jc w:val="center"/>
            </w:pPr>
            <w:bookmarkStart w:id="103" w:name="fig-SpecDescri"/>
            <w:bookmarkStart w:id="104" w:name="cell-fig-SpecDescri"/>
            <w:r>
              <w:rPr>
                <w:noProof/>
              </w:rPr>
              <w:drawing>
                <wp:inline distT="0" distB="0" distL="0" distR="0" wp14:anchorId="25C9F010" wp14:editId="4F0B622A">
                  <wp:extent cx="5646420" cy="282321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Figures/Low_res/plot_spectral_signature.png"/>
                          <pic:cNvPicPr>
                            <a:picLocks noChangeAspect="1" noChangeArrowheads="1"/>
                          </pic:cNvPicPr>
                        </pic:nvPicPr>
                        <pic:blipFill>
                          <a:blip r:embed="rId16"/>
                          <a:stretch>
                            <a:fillRect/>
                          </a:stretch>
                        </pic:blipFill>
                        <pic:spPr bwMode="auto">
                          <a:xfrm>
                            <a:off x="0" y="0"/>
                            <a:ext cx="5646420" cy="2823210"/>
                          </a:xfrm>
                          <a:prstGeom prst="rect">
                            <a:avLst/>
                          </a:prstGeom>
                          <a:noFill/>
                          <a:ln w="9525">
                            <a:noFill/>
                            <a:headEnd/>
                            <a:tailEnd/>
                          </a:ln>
                        </pic:spPr>
                      </pic:pic>
                    </a:graphicData>
                  </a:graphic>
                </wp:inline>
              </w:drawing>
            </w:r>
          </w:p>
          <w:p w14:paraId="6A350AD8" w14:textId="77777777" w:rsidR="00DB1854" w:rsidRDefault="00000000">
            <w:pPr>
              <w:pStyle w:val="ImageCaption"/>
              <w:spacing w:before="200"/>
            </w:pPr>
            <w:r>
              <w:t xml:space="preserve">Figure 6: Hyperspectral signature of </w:t>
            </w:r>
            <w:r>
              <w:rPr>
                <w:iCs/>
              </w:rPr>
              <w:t>Gracilaria vermiculophylla</w:t>
            </w:r>
            <w:r>
              <w:t xml:space="preserve"> (A) and its second derivative (B). The black line represents the average spectra, while the shaded ribbon indicates the standard deviation. Dashed lines mark the absorption maxima of Phycoerythrin, Phycocyanin, and Chlorophyll-a, shown in green, orange, and red, respectively.</w:t>
            </w:r>
          </w:p>
        </w:tc>
        <w:bookmarkEnd w:id="103"/>
      </w:tr>
    </w:tbl>
    <w:p w14:paraId="335874D0" w14:textId="77777777" w:rsidR="00DB1854" w:rsidRDefault="00000000">
      <w:pPr>
        <w:pStyle w:val="Heading2"/>
      </w:pPr>
      <w:bookmarkStart w:id="105" w:name="spatial-distribution"/>
      <w:bookmarkEnd w:id="102"/>
      <w:bookmarkEnd w:id="104"/>
      <w:r>
        <w:t>4.3 Spatial distribution</w:t>
      </w:r>
    </w:p>
    <w:p w14:paraId="63861133" w14:textId="321F1BA5" w:rsidR="00DB1854" w:rsidRDefault="00000000">
      <w:pPr>
        <w:pStyle w:val="FirstParagraph"/>
      </w:pPr>
      <w:commentRangeStart w:id="106"/>
      <w:del w:id="107" w:author="Bede Davies" w:date="2024-12-20T12:58:00Z" w16du:dateUtc="2024-12-20T12:58:00Z">
        <w:r w:rsidDel="00FB75DF">
          <w:delText>The classification map illustrates the diversity of benthic communities and substrates in the study area (</w:delText>
        </w:r>
        <w:r w:rsidR="00DB1854" w:rsidDel="00FB75DF">
          <w:fldChar w:fldCharType="begin"/>
        </w:r>
        <w:r w:rsidR="00DB1854" w:rsidDel="00FB75DF">
          <w:delInstrText>HYPERLINK \l "fig-Belon" \h</w:delInstrText>
        </w:r>
        <w:r w:rsidR="00DB1854" w:rsidDel="00FB75DF">
          <w:fldChar w:fldCharType="separate"/>
        </w:r>
        <w:r w:rsidR="00DB1854" w:rsidDel="00FB75DF">
          <w:rPr>
            <w:rStyle w:val="Hyperlink"/>
          </w:rPr>
          <w:delText>Figure 7</w:delText>
        </w:r>
        <w:r w:rsidR="00DB1854" w:rsidDel="00FB75DF">
          <w:fldChar w:fldCharType="end"/>
        </w:r>
        <w:r w:rsidDel="00FB75DF">
          <w:delText xml:space="preserve"> A and B). </w:delText>
        </w:r>
      </w:del>
      <w:r>
        <w:t>Rhodophyceae (red) emerges as the dominant algal cover, forming extensive, continuous patches aligned with the mid-intertidal zones</w:t>
      </w:r>
      <w:ins w:id="108" w:author="Bede Davies" w:date="2024-12-20T12:58:00Z" w16du:dateUtc="2024-12-20T12:58:00Z">
        <w:r w:rsidR="00FB75DF">
          <w:t xml:space="preserve"> (Figure 7)</w:t>
        </w:r>
      </w:ins>
      <w:r>
        <w:t>. In contrast, Bacillariophyceae (orange) and Chlorophyceae (green) exhibit more localized distributions, typically restricted to smaller, fragmented patches where specific microtopographic or hydrodynamic conditions favor their presence. Phaeophyceae (brown) is confined to limited patches, often found near transitional zones between sediment and water or in the upper intertidal area, where it is attached to rocky substrates. The water class (blue) delineates the main tidal channel, which meanders through the center of the area and influences the distribution of adjacent habitats. Across the fo</w:t>
      </w:r>
      <w:ins w:id="109" w:author="Bede Davies" w:date="2024-12-20T12:57:00Z" w16du:dateUtc="2024-12-20T12:57:00Z">
        <w:r w:rsidR="00FB75DF">
          <w:t>u</w:t>
        </w:r>
      </w:ins>
      <w:r>
        <w:t xml:space="preserve">r study sites the presence/absence of G. </w:t>
      </w:r>
      <w:proofErr w:type="spellStart"/>
      <w:r>
        <w:t>vermiculophylla</w:t>
      </w:r>
      <w:proofErr w:type="spellEnd"/>
      <w:r>
        <w:t xml:space="preserve"> </w:t>
      </w:r>
      <w:del w:id="110" w:author="Bede Davies" w:date="2024-12-20T12:57:00Z" w16du:dateUtc="2024-12-20T12:57:00Z">
        <w:r w:rsidDel="00FB75DF">
          <w:delText xml:space="preserve">were </w:delText>
        </w:r>
      </w:del>
      <w:ins w:id="111" w:author="Bede Davies" w:date="2024-12-20T12:57:00Z" w16du:dateUtc="2024-12-20T12:57:00Z">
        <w:r w:rsidR="00FB75DF">
          <w:lastRenderedPageBreak/>
          <w:t>was</w:t>
        </w:r>
        <w:r w:rsidR="00FB75DF">
          <w:t xml:space="preserve"> </w:t>
        </w:r>
      </w:ins>
      <w:r>
        <w:t>classified with a global accuracy of 91.1 %, a sensitivity of 96.5 % and a specificity of 71.5 %.</w:t>
      </w:r>
    </w:p>
    <w:p w14:paraId="294EAFDD" w14:textId="478F1954" w:rsidR="00DB1854" w:rsidRDefault="00000000">
      <w:pPr>
        <w:pStyle w:val="BodyText"/>
      </w:pPr>
      <w:del w:id="112" w:author="Bede Davies" w:date="2024-12-20T12:57:00Z" w16du:dateUtc="2024-12-20T12:57:00Z">
        <w:r w:rsidDel="00FB75DF">
          <w:delText>The bathymetric map reveals a continuous gradient in elevation relative to mean sea level (</w:delText>
        </w:r>
        <w:r w:rsidR="00DB1854" w:rsidDel="00FB75DF">
          <w:fldChar w:fldCharType="begin"/>
        </w:r>
        <w:r w:rsidR="00DB1854" w:rsidDel="00FB75DF">
          <w:delInstrText>HYPERLINK \l "fig-Belon" \h</w:delInstrText>
        </w:r>
        <w:r w:rsidR="00DB1854" w:rsidDel="00FB75DF">
          <w:fldChar w:fldCharType="separate"/>
        </w:r>
        <w:r w:rsidR="00DB1854" w:rsidDel="00FB75DF">
          <w:rPr>
            <w:rStyle w:val="Hyperlink"/>
          </w:rPr>
          <w:delText>Figure 7</w:delText>
        </w:r>
        <w:r w:rsidR="00DB1854" w:rsidDel="00FB75DF">
          <w:fldChar w:fldCharType="end"/>
        </w:r>
        <w:r w:rsidDel="00FB75DF">
          <w:delText xml:space="preserve"> C). </w:delText>
        </w:r>
      </w:del>
      <w:r>
        <w:t>A comparison of bathymetry and vegetation distribution highlights a clear elevation-driven pattern in algal presence</w:t>
      </w:r>
      <w:ins w:id="113" w:author="Bede Davies" w:date="2024-12-20T12:57:00Z" w16du:dateUtc="2024-12-20T12:57:00Z">
        <w:r w:rsidR="00FB75DF">
          <w:t xml:space="preserve"> (Figure 7C)</w:t>
        </w:r>
      </w:ins>
      <w:r>
        <w:t>. Higher intertidal zones, located above the deeper channel areas, are associated with more extensive algal communities. In contrast, lower intertidal zones closer to the channel consistently exhibit reduced macroalgal cover.</w:t>
      </w:r>
      <w:commentRangeEnd w:id="106"/>
      <w:r w:rsidR="00FB75DF">
        <w:rPr>
          <w:rStyle w:val="CommentReference"/>
        </w:rPr>
        <w:commentReference w:id="106"/>
      </w:r>
    </w:p>
    <w:tbl>
      <w:tblPr>
        <w:tblStyle w:val="Table"/>
        <w:tblW w:w="5000" w:type="pct"/>
        <w:tblLayout w:type="fixed"/>
        <w:tblLook w:val="0000" w:firstRow="0" w:lastRow="0" w:firstColumn="0" w:lastColumn="0" w:noHBand="0" w:noVBand="0"/>
      </w:tblPr>
      <w:tblGrid>
        <w:gridCol w:w="9360"/>
      </w:tblGrid>
      <w:tr w:rsidR="00DB1854" w14:paraId="06F4D09B" w14:textId="77777777">
        <w:tc>
          <w:tcPr>
            <w:tcW w:w="7920" w:type="dxa"/>
          </w:tcPr>
          <w:p w14:paraId="4ABD7F0F" w14:textId="77777777" w:rsidR="00DB1854" w:rsidRDefault="00000000">
            <w:pPr>
              <w:pStyle w:val="Compact"/>
              <w:jc w:val="center"/>
            </w:pPr>
            <w:bookmarkStart w:id="114" w:name="fig-Belon"/>
            <w:bookmarkStart w:id="115" w:name="cell-fig-Belon"/>
            <w:r>
              <w:rPr>
                <w:noProof/>
              </w:rPr>
              <w:lastRenderedPageBreak/>
              <w:drawing>
                <wp:inline distT="0" distB="0" distL="0" distR="0" wp14:anchorId="02C1C29F" wp14:editId="5E540DAD">
                  <wp:extent cx="5646420" cy="9510035"/>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8" name="Picture" descr="./Figures/Low_res/Belon_maps.png"/>
                          <pic:cNvPicPr>
                            <a:picLocks noChangeAspect="1" noChangeArrowheads="1"/>
                          </pic:cNvPicPr>
                        </pic:nvPicPr>
                        <pic:blipFill>
                          <a:blip r:embed="rId17"/>
                          <a:stretch>
                            <a:fillRect/>
                          </a:stretch>
                        </pic:blipFill>
                        <pic:spPr bwMode="auto">
                          <a:xfrm>
                            <a:off x="0" y="0"/>
                            <a:ext cx="5646420" cy="9510035"/>
                          </a:xfrm>
                          <a:prstGeom prst="rect">
                            <a:avLst/>
                          </a:prstGeom>
                          <a:noFill/>
                          <a:ln w="9525">
                            <a:noFill/>
                            <a:headEnd/>
                            <a:tailEnd/>
                          </a:ln>
                        </pic:spPr>
                      </pic:pic>
                    </a:graphicData>
                  </a:graphic>
                </wp:inline>
              </w:drawing>
            </w:r>
          </w:p>
          <w:p w14:paraId="62C0511E" w14:textId="77777777" w:rsidR="00DB1854" w:rsidRDefault="00000000">
            <w:pPr>
              <w:pStyle w:val="ImageCaption"/>
              <w:spacing w:before="200"/>
            </w:pPr>
            <w:r>
              <w:lastRenderedPageBreak/>
              <w:t>Figure 7: DISCOV Prediction (A), RGB composition (B), Bathymetry (C) and mudflat angle (D) of the Bélon estuary site in Brttany, France. The total extent of this flight was 21 hectars with a resolution of 8 mm per pixel. Bathymetry is represented as the height above mean sea level.</w:t>
            </w:r>
          </w:p>
        </w:tc>
        <w:bookmarkEnd w:id="114"/>
      </w:tr>
    </w:tbl>
    <w:bookmarkEnd w:id="115"/>
    <w:p w14:paraId="78F38294" w14:textId="77777777" w:rsidR="00DB1854" w:rsidRDefault="00000000">
      <w:pPr>
        <w:pStyle w:val="BodyText"/>
      </w:pPr>
      <w:r>
        <w:lastRenderedPageBreak/>
        <w:t xml:space="preserve">Overall, the percent cover of </w:t>
      </w:r>
      <w:r>
        <w:rPr>
          <w:i/>
          <w:iCs/>
        </w:rPr>
        <w:t>Gracilaria vermiculophylla</w:t>
      </w:r>
      <w:r>
        <w:t xml:space="preserve"> increases with bathymetry, as shown by the general relationship (</w:t>
      </w:r>
      <w:hyperlink w:anchor="fig-Gam_Slope">
        <w:r w:rsidR="00DB1854">
          <w:rPr>
            <w:rStyle w:val="Hyperlink"/>
          </w:rPr>
          <w:t>Figure 8</w:t>
        </w:r>
      </w:hyperlink>
      <w:r>
        <w:t>, black line), which rises from approximately 16% at the lowest elevation to about 30% at the highest elevation. This indicates a consistent positive association between bathymetry and algal cover.</w:t>
      </w:r>
    </w:p>
    <w:p w14:paraId="30E5516A" w14:textId="1D174EE7" w:rsidR="00DB1854" w:rsidRDefault="00000000">
      <w:pPr>
        <w:pStyle w:val="BodyText"/>
      </w:pPr>
      <w:r>
        <w:t xml:space="preserve">When </w:t>
      </w:r>
      <w:del w:id="116" w:author="Bede Davies" w:date="2024-12-20T13:00:00Z" w16du:dateUtc="2024-12-20T13:00:00Z">
        <w:r w:rsidDel="00FB75DF">
          <w:delText xml:space="preserve">accounting </w:delText>
        </w:r>
      </w:del>
      <w:ins w:id="117" w:author="Bede Davies" w:date="2024-12-20T13:00:00Z" w16du:dateUtc="2024-12-20T13:00:00Z">
        <w:r w:rsidR="00FB75DF">
          <w:t>as</w:t>
        </w:r>
      </w:ins>
      <w:ins w:id="118" w:author="Bede Davies" w:date="2024-12-20T13:01:00Z" w16du:dateUtc="2024-12-20T13:01:00Z">
        <w:r w:rsidR="00FB75DF">
          <w:t>sessing</w:t>
        </w:r>
      </w:ins>
      <w:ins w:id="119" w:author="Bede Davies" w:date="2024-12-20T13:00:00Z" w16du:dateUtc="2024-12-20T13:00:00Z">
        <w:r w:rsidR="00FB75DF">
          <w:t xml:space="preserve"> </w:t>
        </w:r>
      </w:ins>
      <w:del w:id="120" w:author="Bede Davies" w:date="2024-12-20T13:01:00Z" w16du:dateUtc="2024-12-20T13:01:00Z">
        <w:r w:rsidDel="00FB75DF">
          <w:delText xml:space="preserve">for </w:delText>
        </w:r>
      </w:del>
      <w:ins w:id="121" w:author="Bede Davies" w:date="2024-12-20T13:01:00Z" w16du:dateUtc="2024-12-20T13:01:00Z">
        <w:r w:rsidR="00FB75DF">
          <w:t>the</w:t>
        </w:r>
        <w:r w:rsidR="00FB75DF">
          <w:t xml:space="preserve"> </w:t>
        </w:r>
      </w:ins>
      <w:r>
        <w:t>slope</w:t>
      </w:r>
      <w:ins w:id="122" w:author="Bede Davies" w:date="2024-12-20T13:01:00Z" w16du:dateUtc="2024-12-20T13:01:00Z">
        <w:r w:rsidR="00FB75DF">
          <w:t xml:space="preserve"> angle</w:t>
        </w:r>
      </w:ins>
      <w:r>
        <w:t xml:space="preserve">, the flatter the slope, the higher the percent cover of </w:t>
      </w:r>
      <w:r>
        <w:rPr>
          <w:i/>
          <w:iCs/>
        </w:rPr>
        <w:t>G. vermiculophylla</w:t>
      </w:r>
      <w:r>
        <w:t>. For flat slopes, the cover ranges from approximately 20% at the lowest elevation to nearly 38% at the highest elevation. In contrast, for angled slopes, the increase is less pronounced, ranging from around 16% to 32%. On steep slopes, the cover is the lowest, starting at about 15% and rising only slightly above 30% at the highest elevation (</w:t>
      </w:r>
      <w:hyperlink w:anchor="fig-Gam_Slope">
        <w:r w:rsidR="00DB1854">
          <w:rPr>
            <w:rStyle w:val="Hyperlink"/>
          </w:rPr>
          <w:t>Figure 8</w:t>
        </w:r>
      </w:hyperlink>
      <w:r>
        <w:t>). This demonstrates that slope modifies the relationship, with flatter slopes supporting a greater percent cover of the algae.</w:t>
      </w:r>
    </w:p>
    <w:tbl>
      <w:tblPr>
        <w:tblStyle w:val="Table"/>
        <w:tblW w:w="5000" w:type="pct"/>
        <w:tblLayout w:type="fixed"/>
        <w:tblLook w:val="0000" w:firstRow="0" w:lastRow="0" w:firstColumn="0" w:lastColumn="0" w:noHBand="0" w:noVBand="0"/>
      </w:tblPr>
      <w:tblGrid>
        <w:gridCol w:w="9360"/>
      </w:tblGrid>
      <w:tr w:rsidR="00DB1854" w14:paraId="748FB669" w14:textId="77777777">
        <w:tc>
          <w:tcPr>
            <w:tcW w:w="7920" w:type="dxa"/>
          </w:tcPr>
          <w:p w14:paraId="68712DB1" w14:textId="77777777" w:rsidR="00DB1854" w:rsidRDefault="00000000">
            <w:pPr>
              <w:pStyle w:val="Compact"/>
              <w:jc w:val="center"/>
            </w:pPr>
            <w:bookmarkStart w:id="123" w:name="fig-Gam_Slope"/>
            <w:bookmarkStart w:id="124" w:name="cell-fig-Gam_Slope"/>
            <w:r>
              <w:rPr>
                <w:noProof/>
              </w:rPr>
              <w:drawing>
                <wp:inline distT="0" distB="0" distL="0" distR="0" wp14:anchorId="599D7D5D" wp14:editId="09DF4FA0">
                  <wp:extent cx="5646420" cy="282321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73" name="Picture" descr="./Figures/Low_res/GAM_slope_cover.png"/>
                          <pic:cNvPicPr>
                            <a:picLocks noChangeAspect="1" noChangeArrowheads="1"/>
                          </pic:cNvPicPr>
                        </pic:nvPicPr>
                        <pic:blipFill>
                          <a:blip r:embed="rId18"/>
                          <a:stretch>
                            <a:fillRect/>
                          </a:stretch>
                        </pic:blipFill>
                        <pic:spPr bwMode="auto">
                          <a:xfrm>
                            <a:off x="0" y="0"/>
                            <a:ext cx="5646420" cy="2823210"/>
                          </a:xfrm>
                          <a:prstGeom prst="rect">
                            <a:avLst/>
                          </a:prstGeom>
                          <a:noFill/>
                          <a:ln w="9525">
                            <a:noFill/>
                            <a:headEnd/>
                            <a:tailEnd/>
                          </a:ln>
                        </pic:spPr>
                      </pic:pic>
                    </a:graphicData>
                  </a:graphic>
                </wp:inline>
              </w:drawing>
            </w:r>
          </w:p>
          <w:p w14:paraId="58F2C580" w14:textId="77777777" w:rsidR="00DB1854" w:rsidRDefault="00000000">
            <w:pPr>
              <w:pStyle w:val="ImageCaption"/>
              <w:spacing w:before="200"/>
            </w:pPr>
            <w:r>
              <w:lastRenderedPageBreak/>
              <w:t xml:space="preserve">Figure 8: </w:t>
            </w:r>
            <w:commentRangeStart w:id="125"/>
            <w:r>
              <w:t>DISCOV Prediction (A), RGB composition (B) and Bathymetry (C) of the Bélon estuary site in Brttany, France. The total extent of this flight was 21 hectars with a resolution of 8 mm per pixel. Bathymetry is represented as the height above mean sea level.</w:t>
            </w:r>
            <w:commentRangeEnd w:id="125"/>
            <w:r w:rsidR="00FB75DF">
              <w:rPr>
                <w:rStyle w:val="CommentReference"/>
                <w:i w:val="0"/>
              </w:rPr>
              <w:commentReference w:id="125"/>
            </w:r>
          </w:p>
        </w:tc>
        <w:bookmarkEnd w:id="123"/>
      </w:tr>
    </w:tbl>
    <w:p w14:paraId="4855BE19" w14:textId="77777777" w:rsidR="00DB1854" w:rsidRDefault="00000000">
      <w:pPr>
        <w:pStyle w:val="Heading1"/>
      </w:pPr>
      <w:bookmarkStart w:id="126" w:name="discussion"/>
      <w:bookmarkEnd w:id="89"/>
      <w:bookmarkEnd w:id="105"/>
      <w:bookmarkEnd w:id="124"/>
      <w:r>
        <w:lastRenderedPageBreak/>
        <w:t>5. Discussion</w:t>
      </w:r>
    </w:p>
    <w:p w14:paraId="1C6AAAC3" w14:textId="77777777" w:rsidR="00DB1854" w:rsidRDefault="00000000">
      <w:pPr>
        <w:pStyle w:val="Heading2"/>
      </w:pPr>
      <w:bookmarkStart w:id="127" w:name="X9899dd51718767ce9f177be8709ff2a8e61d596"/>
      <w:r>
        <w:t xml:space="preserve">5.1 Drone mapping </w:t>
      </w:r>
      <w:r>
        <w:rPr>
          <w:i/>
          <w:iCs/>
        </w:rPr>
        <w:t>G. vermiculophylla</w:t>
      </w:r>
      <w:r>
        <w:t xml:space="preserve"> with machine learning</w:t>
      </w:r>
    </w:p>
    <w:p w14:paraId="4325C0F9" w14:textId="77777777" w:rsidR="00DB1854" w:rsidRDefault="00000000">
      <w:pPr>
        <w:pStyle w:val="FirstParagraph"/>
      </w:pPr>
      <w:r>
        <w:t xml:space="preserve">In this study, we produced the first spatial distribution maps of the invasive red alga </w:t>
      </w:r>
      <w:r>
        <w:rPr>
          <w:i/>
          <w:iCs/>
        </w:rPr>
        <w:t>Gracilaria vermiculophylla</w:t>
      </w:r>
      <w:r>
        <w:t xml:space="preserve"> using a multispectral drone survey conducted at low tide in Atlantic estuaries representing varied environmental conditions. In southern Brittany, the species formed monospecific mats, while in the Cantabrian region of Spain, it was intermixed with other intertidal vegetation. </w:t>
      </w:r>
      <w:commentRangeStart w:id="128"/>
      <w:r>
        <w:t>Distinguishing among these vegetation types was a key prerequisite for the analysis.</w:t>
      </w:r>
      <w:commentRangeEnd w:id="128"/>
      <w:r w:rsidR="00FB75DF">
        <w:rPr>
          <w:rStyle w:val="CommentReference"/>
        </w:rPr>
        <w:commentReference w:id="128"/>
      </w:r>
    </w:p>
    <w:p w14:paraId="1A68EAE6" w14:textId="77777777" w:rsidR="00DB1854" w:rsidRDefault="00000000">
      <w:pPr>
        <w:pStyle w:val="BodyText"/>
      </w:pPr>
      <w:r>
        <w:t xml:space="preserve">To achieve this, we adapted the deep learning-based classification model DISCOV (Oiry et al., 2024), initially developed to discriminate seagrass from green macroalgae. Although the original model included Rhodophyceae as a class, this group constituted less than 3% of its training dataset. In contrast, the updated model presented here was trained on a dataset in which </w:t>
      </w:r>
      <w:r>
        <w:rPr>
          <w:i/>
          <w:iCs/>
        </w:rPr>
        <w:t>G. vermiculophylla</w:t>
      </w:r>
      <w:r>
        <w:t xml:space="preserve"> covered 26 % of approximately one million pixels. This improved dataset allowed the model to achieve an accuracy of 91.1 %.</w:t>
      </w:r>
    </w:p>
    <w:p w14:paraId="4608363F" w14:textId="77777777" w:rsidR="00DB1854" w:rsidRDefault="00000000">
      <w:pPr>
        <w:pStyle w:val="BodyText"/>
      </w:pPr>
      <w:r>
        <w:t xml:space="preserve">Rhodophytes possess unique phycobilin pigments, enabling their spectral distinction from other macroalgal groups (Douay et al., 2022; Mcilwaine et al., 2019; Olmedo-Masat et al., 2020). Even with the ten-band multispectral sensor used in our study, it remained feasible to discriminate the major classes of intertidal macrophytes (Davies et al., 2023; Oiry et al., 2024; Román et al., 2021). However, the model identifies </w:t>
      </w:r>
      <w:r>
        <w:rPr>
          <w:i/>
          <w:iCs/>
        </w:rPr>
        <w:t>G. vermiculophylla</w:t>
      </w:r>
      <w:r>
        <w:t xml:space="preserve"> at the class level (Rhodophyceae) rather than at the species level. Although hyperspectral approaches may allow finer taxonomic resolution (Douay et al., </w:t>
      </w:r>
      <w:r>
        <w:lastRenderedPageBreak/>
        <w:t>2022; Olmedo-Masat et al., 2020), it is unlikely that Gracilaria species can be precisely distinguished using standard multispectral sensors.</w:t>
      </w:r>
    </w:p>
    <w:p w14:paraId="4415EDAC" w14:textId="77777777" w:rsidR="00DB1854" w:rsidRDefault="00000000">
      <w:pPr>
        <w:pStyle w:val="BodyText"/>
      </w:pPr>
      <w:r>
        <w:t xml:space="preserve">Ecological factors also aid in differentiating </w:t>
      </w:r>
      <w:r>
        <w:rPr>
          <w:i/>
          <w:iCs/>
        </w:rPr>
        <w:t>G. vermiculophylla</w:t>
      </w:r>
      <w:r>
        <w:t xml:space="preserve">. Unlike many other macroalgae that require hard substrates, </w:t>
      </w:r>
      <w:r>
        <w:rPr>
          <w:i/>
          <w:iCs/>
        </w:rPr>
        <w:t>G. vermiculophylla</w:t>
      </w:r>
      <w:r>
        <w:t xml:space="preserve"> establishes itself on soft-bottom sediments. In fact, it is commonly found on mudflats, anchoring its thalli in the top 10 cm of mud (Surget, 2017), and inhabits the upper intertidal zone—an unusual trait for a Rhodophyte (Abreu et al., 2011; Davoult et al., 2017). By reliably detecting </w:t>
      </w:r>
      <w:r>
        <w:rPr>
          <w:i/>
          <w:iCs/>
        </w:rPr>
        <w:t>G. vermiculophylla</w:t>
      </w:r>
      <w:r>
        <w:t xml:space="preserve"> in these soft-substrate, upper intertidal habitats, our method provides a framework for identifying environmental conditions that favor its spread, potentially offering managers early-warning indicators to control its expansion before it reaches nuisance levels. Thus, combining spectral data with sediment characteristics provides a strong indicator of </w:t>
      </w:r>
      <w:r>
        <w:rPr>
          <w:i/>
          <w:iCs/>
        </w:rPr>
        <w:t>G. vermiculophylla</w:t>
      </w:r>
      <w:r>
        <w:t xml:space="preserve"> presence in European Atlantic estuaries, complementing the physical variables already used in species distribution modeling (Mendoza-Segura et al., 2023).</w:t>
      </w:r>
    </w:p>
    <w:p w14:paraId="184BB0B6" w14:textId="77777777" w:rsidR="00DB1854" w:rsidRDefault="00000000">
      <w:pPr>
        <w:pStyle w:val="BodyText"/>
      </w:pPr>
      <w:r>
        <w:t xml:space="preserve">In addition, the scalability of drone-based surveying facilitates repeat mapping to detect temporal shifts in the distribution and abundance of </w:t>
      </w:r>
      <w:r>
        <w:rPr>
          <w:i/>
          <w:iCs/>
        </w:rPr>
        <w:t>G. vermiculophylla.</w:t>
      </w:r>
      <w:r>
        <w:t xml:space="preserve"> Such continuous monitoring could capture seasonal patterns of colonization, allowing researchers and environmental managers to evaluate the effectiveness of mitigation measures, track long-term ecological impacts, and anticipate future shifts in habitat suitability under changing climate conditions.</w:t>
      </w:r>
    </w:p>
    <w:p w14:paraId="2AC6E5B3" w14:textId="77777777" w:rsidR="00DB1854" w:rsidRDefault="00000000">
      <w:pPr>
        <w:pStyle w:val="Heading2"/>
      </w:pPr>
      <w:bookmarkStart w:id="129" w:name="Xe2ddd5d04e4279b0ab0466aabe81ab9422c91f8"/>
      <w:bookmarkEnd w:id="127"/>
      <w:r>
        <w:t xml:space="preserve">5.2 </w:t>
      </w:r>
      <w:r>
        <w:rPr>
          <w:i/>
          <w:iCs/>
        </w:rPr>
        <w:t>G. vermiculophylla</w:t>
      </w:r>
      <w:r>
        <w:t xml:space="preserve"> spatial distribution and mudflat topography</w:t>
      </w:r>
    </w:p>
    <w:p w14:paraId="2B66C49E" w14:textId="198B7AC6" w:rsidR="00DB1854" w:rsidRDefault="00000000">
      <w:pPr>
        <w:pStyle w:val="FirstParagraph"/>
      </w:pPr>
      <w:r>
        <w:t xml:space="preserve">The spatial distribution of </w:t>
      </w:r>
      <w:del w:id="130" w:author="Bede Davies" w:date="2024-12-20T13:05:00Z" w16du:dateUtc="2024-12-20T13:05:00Z">
        <w:r w:rsidDel="00FB75DF">
          <w:rPr>
            <w:i/>
            <w:iCs/>
          </w:rPr>
          <w:delText xml:space="preserve">Gracilaria </w:delText>
        </w:r>
      </w:del>
      <w:ins w:id="131" w:author="Bede Davies" w:date="2024-12-20T13:05:00Z" w16du:dateUtc="2024-12-20T13:05:00Z">
        <w:r w:rsidR="00FB75DF">
          <w:rPr>
            <w:i/>
            <w:iCs/>
          </w:rPr>
          <w:t>G</w:t>
        </w:r>
        <w:r w:rsidR="00FB75DF">
          <w:rPr>
            <w:i/>
            <w:iCs/>
          </w:rPr>
          <w:t>.</w:t>
        </w:r>
        <w:r w:rsidR="00FB75DF">
          <w:rPr>
            <w:i/>
            <w:iCs/>
          </w:rPr>
          <w:t xml:space="preserve"> </w:t>
        </w:r>
      </w:ins>
      <w:r>
        <w:rPr>
          <w:i/>
          <w:iCs/>
        </w:rPr>
        <w:t>vermiculophylla</w:t>
      </w:r>
      <w:r>
        <w:t xml:space="preserve"> across intertidal zones reveals a distinct relationship with mudflat topography, which significantly influences algal density and coverage. Our results show that higher elevations within the intertidal zone support greater densities of </w:t>
      </w:r>
      <w:r>
        <w:rPr>
          <w:i/>
          <w:iCs/>
        </w:rPr>
        <w:t>G. vermiculophylla</w:t>
      </w:r>
      <w:r>
        <w:t xml:space="preserve">. A pattern that aligns with findings by Thomsen et al. (2009), where elevated areas provided optimal conditions for algal </w:t>
      </w:r>
      <w:r>
        <w:lastRenderedPageBreak/>
        <w:t>survival.</w:t>
      </w:r>
      <w:ins w:id="132" w:author="Bede Davies" w:date="2024-12-20T13:05:00Z" w16du:dateUtc="2024-12-20T13:05:00Z">
        <w:r w:rsidR="00FB75DF">
          <w:t xml:space="preserve"> </w:t>
        </w:r>
      </w:ins>
      <w:del w:id="133" w:author="Bede Davies" w:date="2024-12-20T13:05:00Z" w16du:dateUtc="2024-12-20T13:05:00Z">
        <w:r w:rsidDel="00FB75DF">
          <w:rPr>
            <w:i/>
            <w:iCs/>
          </w:rPr>
          <w:delText xml:space="preserve">Gracilaria </w:delText>
        </w:r>
      </w:del>
      <w:ins w:id="134" w:author="Bede Davies" w:date="2024-12-20T13:05:00Z" w16du:dateUtc="2024-12-20T13:05:00Z">
        <w:r w:rsidR="00FB75DF">
          <w:rPr>
            <w:i/>
            <w:iCs/>
          </w:rPr>
          <w:t>G</w:t>
        </w:r>
        <w:r w:rsidR="00FB75DF">
          <w:rPr>
            <w:i/>
            <w:iCs/>
          </w:rPr>
          <w:t>.</w:t>
        </w:r>
        <w:r w:rsidR="00FB75DF">
          <w:rPr>
            <w:i/>
            <w:iCs/>
          </w:rPr>
          <w:t xml:space="preserve"> </w:t>
        </w:r>
      </w:ins>
      <w:r>
        <w:rPr>
          <w:i/>
          <w:iCs/>
        </w:rPr>
        <w:t>vermiculophylla</w:t>
      </w:r>
      <w:r>
        <w:t xml:space="preserve"> demonstrates remarkable physiological plasticity, enabling it to tolerate a broad spectrum of environmental conditions, including temperature fluctuations (Sotka et al., 2018), nutrient variability (Abreu et al., 2011), and a wide range of salinities (Weinberger et al., 2008). Its capacity for sustained growth under low salinity conditions (Nyberg, 2007; Rueness, 2005) underpins its successful establishment and persistence within polyhaline and mesohaline estuarine environments. A strong constrain</w:t>
      </w:r>
      <w:ins w:id="135" w:author="Bede Davies" w:date="2024-12-20T13:05:00Z" w16du:dateUtc="2024-12-20T13:05:00Z">
        <w:r w:rsidR="00FB75DF">
          <w:t>t,</w:t>
        </w:r>
      </w:ins>
      <w:r>
        <w:t xml:space="preserve"> however</w:t>
      </w:r>
      <w:ins w:id="136" w:author="Bede Davies" w:date="2024-12-20T13:05:00Z" w16du:dateUtc="2024-12-20T13:05:00Z">
        <w:r w:rsidR="00FB75DF">
          <w:t>,</w:t>
        </w:r>
      </w:ins>
      <w:r>
        <w:t xml:space="preserve"> for </w:t>
      </w:r>
      <w:del w:id="137" w:author="Bede Davies" w:date="2024-12-20T13:06:00Z" w16du:dateUtc="2024-12-20T13:06:00Z">
        <w:r w:rsidDel="00FB75DF">
          <w:delText xml:space="preserve">the implentation of </w:delText>
        </w:r>
      </w:del>
      <w:r>
        <w:t xml:space="preserve">the algae is the hydrodynamism. Unlike seagrasses, another type of marine plant that can also colonize soft sediment, which possess rhizomes that provide robust anchorage, </w:t>
      </w:r>
      <w:r>
        <w:rPr>
          <w:i/>
          <w:iCs/>
        </w:rPr>
        <w:t>Gracilaria vermiculophylla</w:t>
      </w:r>
      <w:r>
        <w:t xml:space="preserve"> lacks such specialized structures. Its attachment to the substrate relies solely on its buried thalli, which embed into the upper layers of soft sediment. This mode of anchorage renders the alga particularly vulnerable to high hydrodynamic conditions, as it lacks the structural stability needed to withstand strong currents or wave action. To partially bury its thalli into the sediment, </w:t>
      </w:r>
      <w:r>
        <w:rPr>
          <w:i/>
          <w:iCs/>
        </w:rPr>
        <w:t>G</w:t>
      </w:r>
      <w:del w:id="138" w:author="Bede Davies" w:date="2024-12-20T13:06:00Z" w16du:dateUtc="2024-12-20T13:06:00Z">
        <w:r w:rsidDel="00FB75DF">
          <w:rPr>
            <w:i/>
            <w:iCs/>
          </w:rPr>
          <w:delText>racilari</w:delText>
        </w:r>
      </w:del>
      <w:ins w:id="139" w:author="Bede Davies" w:date="2024-12-20T13:06:00Z" w16du:dateUtc="2024-12-20T13:06:00Z">
        <w:r w:rsidR="00FB75DF">
          <w:rPr>
            <w:i/>
            <w:iCs/>
          </w:rPr>
          <w:t>.</w:t>
        </w:r>
      </w:ins>
      <w:del w:id="140" w:author="Bede Davies" w:date="2024-12-20T13:06:00Z" w16du:dateUtc="2024-12-20T13:06:00Z">
        <w:r w:rsidDel="00FB75DF">
          <w:rPr>
            <w:i/>
            <w:iCs/>
          </w:rPr>
          <w:delText>a</w:delText>
        </w:r>
      </w:del>
      <w:r>
        <w:rPr>
          <w:i/>
          <w:iCs/>
        </w:rPr>
        <w:t xml:space="preserve"> </w:t>
      </w:r>
      <w:proofErr w:type="spellStart"/>
      <w:r>
        <w:rPr>
          <w:i/>
          <w:iCs/>
        </w:rPr>
        <w:t>vermiculophylla</w:t>
      </w:r>
      <w:proofErr w:type="spellEnd"/>
      <w:r>
        <w:t xml:space="preserve"> requires areas with high sedimentation rates. These conditions are typically found in the upper regions of estuarine systems or in proximity to other macrophytes, such as </w:t>
      </w:r>
      <w:r>
        <w:rPr>
          <w:i/>
          <w:iCs/>
        </w:rPr>
        <w:t>Sporobolus</w:t>
      </w:r>
      <w:r>
        <w:t xml:space="preserve"> spp. (commonly known as small cordgrass), which reduce current velocity and promote sediment deposition (Mudd et al., 2010). This observation aligns with the findings illustrated in </w:t>
      </w:r>
      <w:hyperlink w:anchor="fig-HistoricalMap">
        <w:r w:rsidR="00DB1854">
          <w:rPr>
            <w:rStyle w:val="Hyperlink"/>
          </w:rPr>
          <w:t>Figure 4</w:t>
        </w:r>
      </w:hyperlink>
      <w:r>
        <w:t xml:space="preserve">, which show that one of the first areas colonized by </w:t>
      </w:r>
      <w:r>
        <w:rPr>
          <w:i/>
          <w:iCs/>
        </w:rPr>
        <w:t>G. vermiculophylla</w:t>
      </w:r>
      <w:r>
        <w:t xml:space="preserve"> in 1992 in the Bélon estuary, France, was located near a </w:t>
      </w:r>
      <w:ins w:id="141" w:author="Bede Davies" w:date="2024-12-20T13:07:00Z" w16du:dateUtc="2024-12-20T13:07:00Z">
        <w:r w:rsidR="00483F86">
          <w:t xml:space="preserve">patch of </w:t>
        </w:r>
      </w:ins>
      <w:r>
        <w:t>salt marsh</w:t>
      </w:r>
      <w:del w:id="142" w:author="Bede Davies" w:date="2024-12-20T13:07:00Z" w16du:dateUtc="2024-12-20T13:07:00Z">
        <w:r w:rsidDel="00483F86">
          <w:delText xml:space="preserve"> patch</w:delText>
        </w:r>
      </w:del>
      <w:r>
        <w:t>.</w:t>
      </w:r>
      <w:r>
        <w:br/>
        <w:t xml:space="preserve">As a result, </w:t>
      </w:r>
      <w:r>
        <w:rPr>
          <w:i/>
          <w:iCs/>
        </w:rPr>
        <w:t>Gracilaria vermiculophylla</w:t>
      </w:r>
      <w:r>
        <w:t xml:space="preserve"> compensates for its vulnerability to hydrodynamic forces by forming dense mats, which enhance its stability and facilitate its persistence and proliferation in intertidal and estuarine environments with low to moderate hydrodynamic conditions (Surget, 2017).</w:t>
      </w:r>
    </w:p>
    <w:p w14:paraId="2091AAE8" w14:textId="77777777" w:rsidR="00DB1854" w:rsidRDefault="00000000">
      <w:pPr>
        <w:pStyle w:val="BodyText"/>
      </w:pPr>
      <w:r>
        <w:lastRenderedPageBreak/>
        <w:t xml:space="preserve">The negative relationship between slope steepness and the density of </w:t>
      </w:r>
      <w:r>
        <w:rPr>
          <w:i/>
          <w:iCs/>
        </w:rPr>
        <w:t>Gracilaria vermiculophylla</w:t>
      </w:r>
      <w:r>
        <w:t xml:space="preserve"> can be explained by the physical and ecological characteristics of steeper mudflat areas. Steeper slopes are typically associated with higher rates of water runoff during tidal exchanges, resulting in stronger hydrodynamic forces. These forces can lead to increased sediment erosion, reduced sedimentation, and less stable substrate conditions, which are unfavorable for </w:t>
      </w:r>
      <w:r>
        <w:rPr>
          <w:i/>
          <w:iCs/>
        </w:rPr>
        <w:t>G. vermiculophylla</w:t>
      </w:r>
      <w:r>
        <w:t xml:space="preserve"> to anchor its thalli effectively (Besterman et al., 2021). Furthermore, steeper slopes may limit the retention of organic matter and nutrients, reducing the availability of essential resources needed for algal growth. In contrast, flatter areas within the intertidal zone are more likely to accumulate fine sediments and retain water for longer durations during low tides, creating a more stable and nutrient-rich environment conducive to </w:t>
      </w:r>
      <w:r>
        <w:rPr>
          <w:i/>
          <w:iCs/>
        </w:rPr>
        <w:t>G. vermiculophylla</w:t>
      </w:r>
      <w:r>
        <w:t xml:space="preserve"> proliferation. Additionally, these conditions may favor the formation of dense algal mats, which further stabilize the sediment and promote growth.</w:t>
      </w:r>
    </w:p>
    <w:p w14:paraId="0F564107" w14:textId="77777777" w:rsidR="00DB1854" w:rsidRDefault="00000000">
      <w:pPr>
        <w:pStyle w:val="Heading2"/>
      </w:pPr>
      <w:bookmarkStart w:id="143" w:name="X6cb239c59e92d8bbe9461620723a56cdb07af39"/>
      <w:bookmarkEnd w:id="129"/>
      <w:r>
        <w:t xml:space="preserve">5.3 Monitoring </w:t>
      </w:r>
      <w:commentRangeStart w:id="144"/>
      <w:proofErr w:type="spellStart"/>
      <w:r>
        <w:rPr>
          <w:i/>
          <w:iCs/>
        </w:rPr>
        <w:t>Gracilaria</w:t>
      </w:r>
      <w:proofErr w:type="spellEnd"/>
      <w:r>
        <w:rPr>
          <w:i/>
          <w:iCs/>
        </w:rPr>
        <w:t xml:space="preserve"> </w:t>
      </w:r>
      <w:proofErr w:type="spellStart"/>
      <w:r>
        <w:rPr>
          <w:i/>
          <w:iCs/>
        </w:rPr>
        <w:t>vermiculophylla</w:t>
      </w:r>
      <w:proofErr w:type="spellEnd"/>
      <w:r>
        <w:t xml:space="preserve"> </w:t>
      </w:r>
      <w:commentRangeEnd w:id="144"/>
      <w:r w:rsidR="00483F86">
        <w:rPr>
          <w:rStyle w:val="CommentReference"/>
          <w:rFonts w:eastAsiaTheme="minorHAnsi" w:cstheme="minorBidi"/>
          <w:b w:val="0"/>
          <w:bCs w:val="0"/>
          <w:color w:val="auto"/>
        </w:rPr>
        <w:commentReference w:id="144"/>
      </w:r>
      <w:r>
        <w:t>Invasion Dynamics</w:t>
      </w:r>
    </w:p>
    <w:p w14:paraId="7B096C9A" w14:textId="77777777" w:rsidR="00DB1854" w:rsidRDefault="00000000">
      <w:pPr>
        <w:pStyle w:val="FirstParagraph"/>
      </w:pPr>
      <w:r>
        <w:t xml:space="preserve">The invasive red alga </w:t>
      </w:r>
      <w:r>
        <w:rPr>
          <w:i/>
          <w:iCs/>
        </w:rPr>
        <w:t>Gracilaria vermiculophylla</w:t>
      </w:r>
      <w:r>
        <w:t xml:space="preserve"> represents a significant example of delayed recognition and documentation in biological invasions. Historical aerial imagery and photo-interpretation analyses from the Bélon Estuary suggest the initial presence of this species in 1976 </w:t>
      </w:r>
      <w:hyperlink w:anchor="fig-HistoricalMap">
        <w:r w:rsidR="00DB1854">
          <w:rPr>
            <w:rStyle w:val="Hyperlink"/>
          </w:rPr>
          <w:t>Figure 4</w:t>
        </w:r>
      </w:hyperlink>
      <w:r>
        <w:t xml:space="preserve">, preceding its first formal description in European waters in 1996 by two decades (Rueness, 2005). This delay likely stems from insufficient early monitoring frameworks and limited awareness of its ecological impacts, which often characterize the early stages of invasive species colonization. It also arises from the fact that others red macroalgae species, resembling </w:t>
      </w:r>
      <w:r>
        <w:rPr>
          <w:i/>
          <w:iCs/>
        </w:rPr>
        <w:t>G. vermiculophylla</w:t>
      </w:r>
      <w:r>
        <w:t xml:space="preserve"> and native to this area (e.g. </w:t>
      </w:r>
      <w:r>
        <w:rPr>
          <w:i/>
          <w:iCs/>
        </w:rPr>
        <w:t>Gracilaria gracilis</w:t>
      </w:r>
      <w:r>
        <w:t xml:space="preserve">) were already present at sites where </w:t>
      </w:r>
      <w:r>
        <w:rPr>
          <w:i/>
          <w:iCs/>
        </w:rPr>
        <w:t>G. vermiculophylla</w:t>
      </w:r>
      <w:r>
        <w:t xml:space="preserve"> was introduced, further complicating its detection. This lag highlights challenges associated with the detection, monitoring, and reporting of invasive species and their ecological impacts during early colonization.</w:t>
      </w:r>
    </w:p>
    <w:p w14:paraId="33983F97" w14:textId="77777777" w:rsidR="00DB1854" w:rsidRDefault="00000000">
      <w:pPr>
        <w:pStyle w:val="BodyText"/>
      </w:pPr>
      <w:r>
        <w:lastRenderedPageBreak/>
        <w:t xml:space="preserve">The appearance of </w:t>
      </w:r>
      <w:r>
        <w:rPr>
          <w:i/>
          <w:iCs/>
        </w:rPr>
        <w:t>G. vermiculophylla</w:t>
      </w:r>
      <w:r>
        <w:t xml:space="preserve"> in 1976 corresponds with the introduction of the Pacific oyster (</w:t>
      </w:r>
      <w:r>
        <w:rPr>
          <w:i/>
          <w:iCs/>
        </w:rPr>
        <w:t>Crassostrea gigas</w:t>
      </w:r>
      <w:r>
        <w:t xml:space="preserve">) into the estuary, a few years before, between 1971 and 1975, and a potential vector for algal dispersal through aquaculture activities (Grizel and Heral, 1991; Rueness, 2005). Aquaculture practices, such as the transfer of oyster spat and equipment between regions, facilitate the unintentional transport of invasive algal fragments. For instance, </w:t>
      </w:r>
      <w:r>
        <w:rPr>
          <w:i/>
          <w:iCs/>
        </w:rPr>
        <w:t>G. vermiculophylla</w:t>
      </w:r>
      <w:r>
        <w:t xml:space="preserve"> may have attached to shells or nets used in oyster farming, enabling its spread to new estuarine habitats. After initial establishment, the alga progressively occupied suitable habitats, consistent with theoretical invasion dynamics involving a lag phase followed by rapid spread (Arim et al., 2006). The establishment of </w:t>
      </w:r>
      <w:r>
        <w:rPr>
          <w:i/>
          <w:iCs/>
        </w:rPr>
        <w:t>G. vermiculophylla</w:t>
      </w:r>
      <w:r>
        <w:t xml:space="preserve"> likely induced changes in sediment characteristics, trophic interactions, and habitat structure prior to formal recognition (BenDor and Metcalf, 2006). Such shifts are comparable to documented impacts in similar systems (Crowl et al., 2008; Gallardo et al., 2016), yet remain difficult to quantify without early monitoring data. Remote sensing using multispectral drone mapping can provide high-resolution, spatially explicit data, but it must be combined with repeated, </w:t>
      </w:r>
      <w:r>
        <w:rPr>
          <w:i/>
          <w:iCs/>
        </w:rPr>
        <w:t>in situ</w:t>
      </w:r>
      <w:r>
        <w:t xml:space="preserve"> field measurements to maximize its potential (Chadwick et al., 2020; Zoffoli et al., 2023). Temporal repetition makes it possible to assess dynamic processes, and integrating these mapping approaches with </w:t>
      </w:r>
      <w:r>
        <w:rPr>
          <w:i/>
          <w:iCs/>
        </w:rPr>
        <w:t>in situ</w:t>
      </w:r>
      <w:r>
        <w:t xml:space="preserve"> analyses of local infauna, carbon cycling, riverine inputs, and sedimentology yields valuable data for local managers. Such an integrated approach can determine how the invasive algae affects the local ecosystem and, more broadly, forecast its potential impact on other estuarine environments facing similar invasion events.</w:t>
      </w:r>
    </w:p>
    <w:p w14:paraId="72CC500E" w14:textId="77777777" w:rsidR="00DB1854" w:rsidRDefault="00000000">
      <w:pPr>
        <w:pStyle w:val="BodyText"/>
      </w:pPr>
      <w:r>
        <w:t xml:space="preserve">The temporal gap between the first presence and documentation reflects limitations in early surveillance, potentially underestimating ecological and economic impacts during the initial colonization phase. Studies on invasion dynamics demonstrate that early detection is crucial for effective containment and management, particularly before an invasion reaches the exponential spread phase, which </w:t>
      </w:r>
      <w:r>
        <w:lastRenderedPageBreak/>
        <w:t xml:space="preserve">complicates control efforts (Arim et al., 2006; BenDor and Metcalf, 2006; Elton, 2020). Specific practices, such as the removal of early-stage algal mats, implementation of physical barriers to prevent further spread, and public awareness campaigns, could mitigate the impacts during this critical phase (Green and Grosholz, 2021; Jones et al., 2021; Simberloff, 2021). In the Bélon Estuary, </w:t>
      </w:r>
      <w:r>
        <w:rPr>
          <w:i/>
          <w:iCs/>
        </w:rPr>
        <w:t>G. vermiculophylla</w:t>
      </w:r>
      <w:r>
        <w:t xml:space="preserve"> appears to have thrived under ecological conditions favorable to its proliferation, enabling the formation of dense mats in about 6 years (between 1976 and 1982; </w:t>
      </w:r>
      <w:hyperlink w:anchor="fig-HistoricalMap">
        <w:r w:rsidR="00DB1854">
          <w:rPr>
            <w:rStyle w:val="Hyperlink"/>
          </w:rPr>
          <w:t>Figure 4</w:t>
        </w:r>
      </w:hyperlink>
      <w:r>
        <w:t xml:space="preserve">) after its first detection in the estuary. This undocumented growth likely contributed to substantial changes in the estuarine ecosystem. Historical aerial imagery has provided valuable insights into long-term invasion patterns by enabling the retrospective identification of shifts in habitat characteristics. Modern drone-based systems enhance this capacity through high spatial and temporal resolution, enabling the rapid detection of invasive species at early stages of establishment. By capturing detailed data on the spatial distribution and habitat preferences of species such as </w:t>
      </w:r>
      <w:r>
        <w:rPr>
          <w:i/>
          <w:iCs/>
        </w:rPr>
        <w:t>G. vermiculophylla</w:t>
      </w:r>
      <w:r>
        <w:t>, remote sensing facilitates timely interventions, allowing stakeholders to take rapid measures to limit the invasion. Integrating these tools into routine monitoring programs offers a scalable and efficient means to track invasive species dynamics and inform targeted management strategies, such as habitat restoration, removal of invasive mats, and prevention of further spread through targeted interventions. Expanding these methodologies to lower-cost RGB-based detection would further democratize access to monitoring tools, enabling more widespread application for early detection and rapid response. These tools could also be integrated into community-driven management programs, empowering local stakeholders to monitor invasive species and implement timely control measures.</w:t>
      </w:r>
    </w:p>
    <w:p w14:paraId="23281EE0" w14:textId="77777777" w:rsidR="00DB1854" w:rsidRDefault="00000000">
      <w:pPr>
        <w:pStyle w:val="Heading1"/>
      </w:pPr>
      <w:bookmarkStart w:id="145" w:name="conclusion"/>
      <w:bookmarkEnd w:id="126"/>
      <w:bookmarkEnd w:id="143"/>
      <w:r>
        <w:t>6. Conclusion</w:t>
      </w:r>
    </w:p>
    <w:p w14:paraId="55353F88" w14:textId="77777777" w:rsidR="00DB1854" w:rsidRDefault="00000000">
      <w:pPr>
        <w:pStyle w:val="FirstParagraph"/>
      </w:pPr>
      <w:r>
        <w:t xml:space="preserve">In this study, we demonstrated the potential of high-resolution drone-based multispectral remote sensing to map the spatial and temporal distribution of the </w:t>
      </w:r>
      <w:r>
        <w:lastRenderedPageBreak/>
        <w:t xml:space="preserve">invasive red macroalga </w:t>
      </w:r>
      <w:r>
        <w:rPr>
          <w:i/>
          <w:iCs/>
        </w:rPr>
        <w:t>Gracilaria vermiculophylla</w:t>
      </w:r>
      <w:r>
        <w:t xml:space="preserve"> in European estuaries. By employing the DISCOV model, updated to include an extensive dataset of Rhodophyceae pixels, we achieved a classification accuracy of 91.1%. Our analysis revealed a clear spatial relationship between </w:t>
      </w:r>
      <w:r>
        <w:rPr>
          <w:i/>
          <w:iCs/>
        </w:rPr>
        <w:t>G. vermiculophylla</w:t>
      </w:r>
      <w:r>
        <w:t xml:space="preserve"> and intertidal topography retrieved from LiDAR, with its cover consistently higher in flat, elevated mudflats compared to lower and steeper areas. The temporal progression, derived from a historical dataset spanning over seven decades, highlights the progressive establishment and expansion of the algae. Notably, our remote sensing analysis confirmed the presence of </w:t>
      </w:r>
      <w:r>
        <w:rPr>
          <w:i/>
          <w:iCs/>
        </w:rPr>
        <w:t>G. vermiculophylla</w:t>
      </w:r>
      <w:r>
        <w:t xml:space="preserve"> in the Bélon Estuary approximately 20 years before its first scientific description, emphasizing the value of retrospective mapping.</w:t>
      </w:r>
    </w:p>
    <w:p w14:paraId="76D31B2C" w14:textId="77777777" w:rsidR="00DB1854" w:rsidRDefault="00000000">
      <w:pPr>
        <w:pStyle w:val="BodyText"/>
      </w:pPr>
      <w:r>
        <w:t xml:space="preserve">The historical analysis of aerial imagery provided crucial insights into the dynamics of </w:t>
      </w:r>
      <w:r>
        <w:rPr>
          <w:i/>
          <w:iCs/>
        </w:rPr>
        <w:t>G. vermiculophylla</w:t>
      </w:r>
      <w:r>
        <w:t xml:space="preserve">’s invasion, revealing a lag phase followed by rapid colonization. This expansion coincided with the development of oyster aquaculture, suggesting a potential link between human activities and the proliferation of this invasive species. The remarkable physiological plasticity of </w:t>
      </w:r>
      <w:r>
        <w:rPr>
          <w:i/>
          <w:iCs/>
        </w:rPr>
        <w:t>G. vermiculophylla</w:t>
      </w:r>
      <w:r>
        <w:t>, enabling it to thrive in diverse environmental conditions, further underscores its adaptability and invasive potential. However, its reliance on sediment stability and vulnerability to hydrodynamic forces delineate its preferred habitats within intertidal zones.</w:t>
      </w:r>
    </w:p>
    <w:p w14:paraId="1BC64DDD" w14:textId="77777777" w:rsidR="00DB1854" w:rsidRDefault="00000000">
      <w:pPr>
        <w:pStyle w:val="BodyText"/>
      </w:pPr>
      <w:r>
        <w:t xml:space="preserve">These findings underscore the crucial role of remote sensing in ecological research, particularly in studying invasive species. By leveraging high-resolution, scalable technologies, we can not only map current distributions but also uncover historical patterns that would otherwise remain unknown. The identification of </w:t>
      </w:r>
      <w:r>
        <w:rPr>
          <w:i/>
          <w:iCs/>
        </w:rPr>
        <w:t>G. vermiculophylla</w:t>
      </w:r>
      <w:r>
        <w:t xml:space="preserve"> decades prior to its formal description exemplifies this capability. This discovery provides a compelling basis for re-evaluating historical data to understand the broader implications of invasive species dynamics. Moving forward, integrating hyperspectral sensors could enhance species-level discrimination, while adopting low-</w:t>
      </w:r>
      <w:r>
        <w:lastRenderedPageBreak/>
        <w:t>cost RGB-based methods could extend monitoring capacities to a broader range of stakeholders. Incorporating these advancements into environmental management frameworks can enable proactive monitoring, timely interventions, and habitat restoration efforts. These advancements will be crucial for informing management strategies, fostering community engagement, and preserving estuarine biodiversity in the face of ongoing ecological changes.</w:t>
      </w:r>
    </w:p>
    <w:p w14:paraId="21A5D9E6" w14:textId="77777777" w:rsidR="00DB1854" w:rsidRDefault="00000000">
      <w:pPr>
        <w:pStyle w:val="Heading1"/>
      </w:pPr>
      <w:bookmarkStart w:id="146" w:name="annexes"/>
      <w:bookmarkEnd w:id="145"/>
      <w:r>
        <w:t>7. Annexes</w:t>
      </w:r>
    </w:p>
    <w:p w14:paraId="72A51263" w14:textId="77777777" w:rsidR="00DB1854" w:rsidRDefault="00000000">
      <w:pPr>
        <w:pStyle w:val="Heading2"/>
      </w:pPr>
      <w:bookmarkStart w:id="147" w:name="sec-AnnexeA"/>
      <w:r>
        <w:t>7.1 Annexes A - Updated training dataset</w:t>
      </w:r>
    </w:p>
    <w:tbl>
      <w:tblPr>
        <w:tblStyle w:val="Table"/>
        <w:tblW w:w="5000" w:type="pct"/>
        <w:tblLayout w:type="fixed"/>
        <w:tblLook w:val="0000" w:firstRow="0" w:lastRow="0" w:firstColumn="0" w:lastColumn="0" w:noHBand="0" w:noVBand="0"/>
      </w:tblPr>
      <w:tblGrid>
        <w:gridCol w:w="9360"/>
      </w:tblGrid>
      <w:tr w:rsidR="00DB1854" w14:paraId="2383660B" w14:textId="77777777">
        <w:tc>
          <w:tcPr>
            <w:tcW w:w="7920" w:type="dxa"/>
          </w:tcPr>
          <w:p w14:paraId="41BF44E5" w14:textId="77777777" w:rsidR="00DB1854" w:rsidRDefault="00000000">
            <w:pPr>
              <w:pStyle w:val="ImageCaption"/>
              <w:spacing w:before="200"/>
            </w:pPr>
            <w:bookmarkStart w:id="148" w:name="tbl-Update_training"/>
            <w:r>
              <w:t>Table 1: Class of the Neural Network model, with the number of training pixels used to train that class and the differences with the training dataset of DISCOV v1.0</w:t>
            </w:r>
          </w:p>
          <w:tbl>
            <w:tblPr>
              <w:tblW w:w="0" w:type="pct"/>
              <w:jc w:val="center"/>
              <w:tblLook w:val="0420" w:firstRow="1" w:lastRow="0" w:firstColumn="0" w:lastColumn="0" w:noHBand="0" w:noVBand="1"/>
            </w:tblPr>
            <w:tblGrid>
              <w:gridCol w:w="2035"/>
              <w:gridCol w:w="1925"/>
              <w:gridCol w:w="1643"/>
              <w:gridCol w:w="3037"/>
            </w:tblGrid>
            <w:tr w:rsidR="00DB1854" w14:paraId="239B463D" w14:textId="77777777">
              <w:trPr>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C2D271"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Name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101D4F"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Taxonomic Class</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411487"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Training Pixels</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BD34B2"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Difference with DISCOV v1.0</w:t>
                  </w:r>
                </w:p>
              </w:tc>
            </w:tr>
            <w:tr w:rsidR="00DB1854" w14:paraId="39CBCBB7" w14:textId="77777777">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26722"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Benthic Diatoms</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B3615"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Bacillariophyceae</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675FC"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62,436</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8FA6B"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x13.95</w:t>
                  </w:r>
                </w:p>
              </w:tc>
            </w:tr>
            <w:tr w:rsidR="00DB1854" w14:paraId="53FE25C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52F416"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Green macroalgae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ACA35"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Chlorophyta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C2168"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92,585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A5791"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x5.4</w:t>
                  </w:r>
                </w:p>
              </w:tc>
            </w:tr>
            <w:tr w:rsidR="00DB1854" w14:paraId="565CE85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BFD70"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Seagrass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689BA"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Magnoliopsida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E8ED2"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221,065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9D77F"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w:t>
                  </w:r>
                </w:p>
              </w:tc>
            </w:tr>
            <w:tr w:rsidR="00DB1854" w14:paraId="414EC10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4B580F"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Brown macroalgae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DFF3A"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Phaeophyta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B554B9"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169,936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01266"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w:t>
                  </w:r>
                </w:p>
              </w:tc>
            </w:tr>
            <w:tr w:rsidR="00DB1854" w14:paraId="56447ED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0DC14"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Red macroalgae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17A244"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Rhodophyta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B8CA9E"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268,637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1E6EB"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x46.55</w:t>
                  </w:r>
                </w:p>
              </w:tc>
            </w:tr>
            <w:tr w:rsidR="00DB1854" w14:paraId="5FF21A6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2E429"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Sediment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7BB81"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1300F"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117,956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D9462"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x1.24</w:t>
                  </w:r>
                </w:p>
              </w:tc>
            </w:tr>
            <w:tr w:rsidR="00DB1854" w14:paraId="5D52A755" w14:textId="77777777">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EC31CB"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Water</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3F180E"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8AACB9"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91,614</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1114AA"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x1.09</w:t>
                  </w:r>
                </w:p>
              </w:tc>
            </w:tr>
            <w:bookmarkEnd w:id="148"/>
          </w:tbl>
          <w:p w14:paraId="46EA3F18" w14:textId="77777777" w:rsidR="008E646E" w:rsidRDefault="008E646E">
            <w:pPr>
              <w:spacing w:after="0"/>
              <w:rPr>
                <w:rFonts w:asciiTheme="minorHAnsi" w:hAnsiTheme="minorHAnsi"/>
              </w:rPr>
            </w:pPr>
          </w:p>
        </w:tc>
      </w:tr>
    </w:tbl>
    <w:p w14:paraId="02EE842C" w14:textId="77777777" w:rsidR="00DB1854" w:rsidRDefault="00000000">
      <w:pPr>
        <w:pStyle w:val="Heading2"/>
      </w:pPr>
      <w:bookmarkStart w:id="149" w:name="sec-AnnexeB"/>
      <w:bookmarkEnd w:id="147"/>
      <w:r>
        <w:t>7.2 Annexes B - Validation dataset</w:t>
      </w:r>
    </w:p>
    <w:tbl>
      <w:tblPr>
        <w:tblStyle w:val="Table"/>
        <w:tblW w:w="5000" w:type="pct"/>
        <w:tblLayout w:type="fixed"/>
        <w:tblLook w:val="0000" w:firstRow="0" w:lastRow="0" w:firstColumn="0" w:lastColumn="0" w:noHBand="0" w:noVBand="0"/>
      </w:tblPr>
      <w:tblGrid>
        <w:gridCol w:w="9360"/>
      </w:tblGrid>
      <w:tr w:rsidR="00DB1854" w14:paraId="3752DE9B" w14:textId="77777777">
        <w:tc>
          <w:tcPr>
            <w:tcW w:w="7920" w:type="dxa"/>
          </w:tcPr>
          <w:p w14:paraId="13514D1A" w14:textId="77777777" w:rsidR="00DB1854" w:rsidRDefault="00000000">
            <w:pPr>
              <w:pStyle w:val="ImageCaption"/>
              <w:spacing w:before="200"/>
            </w:pPr>
            <w:bookmarkStart w:id="150" w:name="tbl-ValidationDataset"/>
            <w:r>
              <w:t>Table 2: Presence and absence of red macroalgae for each drone flight</w:t>
            </w:r>
          </w:p>
          <w:tbl>
            <w:tblPr>
              <w:tblW w:w="0" w:type="pct"/>
              <w:jc w:val="center"/>
              <w:tblLook w:val="0420" w:firstRow="1" w:lastRow="0" w:firstColumn="0" w:lastColumn="0" w:noHBand="0" w:noVBand="1"/>
            </w:tblPr>
            <w:tblGrid>
              <w:gridCol w:w="2511"/>
              <w:gridCol w:w="885"/>
              <w:gridCol w:w="959"/>
              <w:gridCol w:w="751"/>
            </w:tblGrid>
            <w:tr w:rsidR="00DB1854" w14:paraId="6F9A1C77" w14:textId="77777777">
              <w:trPr>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078C01"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Site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92DDA1"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Absent</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4D261A"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Present</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BBB1A0"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Total</w:t>
                  </w:r>
                </w:p>
              </w:tc>
            </w:tr>
            <w:tr w:rsidR="00DB1854" w14:paraId="062C2F4A" w14:textId="77777777">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2FD2A"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Marisma de Cortiguera</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F6F85E"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1,531</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30C42"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483</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A1F35"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2,014</w:t>
                  </w:r>
                </w:p>
              </w:tc>
            </w:tr>
            <w:tr w:rsidR="00DB1854" w14:paraId="63C468C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EE719"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Marisma de Cudón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49349"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1,237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30BE5"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136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C28C1"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1,373</w:t>
                  </w:r>
                </w:p>
              </w:tc>
            </w:tr>
            <w:tr w:rsidR="00DB1854" w14:paraId="1A8983F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F46D18"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Notre-Dame De Tremor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9DA2E"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1,073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3F3D9"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463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EA8AA"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1,536</w:t>
                  </w:r>
                </w:p>
              </w:tc>
            </w:tr>
            <w:tr w:rsidR="00DB1854" w14:paraId="5816FC38" w14:textId="77777777">
              <w:trPr>
                <w:jc w:val="center"/>
              </w:trPr>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899288D"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Pont de Guilly</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6B56013"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1,389</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7336AE1"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443</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A981980"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1,832</w:t>
                  </w:r>
                </w:p>
              </w:tc>
            </w:tr>
            <w:tr w:rsidR="00DB1854" w14:paraId="6BE07DE6" w14:textId="77777777">
              <w:trPr>
                <w:jc w:val="center"/>
              </w:trPr>
              <w:tc>
                <w:tcPr>
                  <w:tcW w:w="0" w:type="auto"/>
                  <w:tcBorders>
                    <w:top w:val="single" w:sz="8"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D6DD71"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lastRenderedPageBreak/>
                    <w:t>Total</w:t>
                  </w:r>
                </w:p>
              </w:tc>
              <w:tc>
                <w:tcPr>
                  <w:tcW w:w="0" w:type="auto"/>
                  <w:tcBorders>
                    <w:top w:val="single" w:sz="8"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F9FD82"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5,230</w:t>
                  </w:r>
                </w:p>
              </w:tc>
              <w:tc>
                <w:tcPr>
                  <w:tcW w:w="0" w:type="auto"/>
                  <w:tcBorders>
                    <w:top w:val="single" w:sz="8"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7F4CAE"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1,525</w:t>
                  </w:r>
                </w:p>
              </w:tc>
              <w:tc>
                <w:tcPr>
                  <w:tcW w:w="0" w:type="auto"/>
                  <w:tcBorders>
                    <w:top w:val="single" w:sz="8"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AD6AA1"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6,755</w:t>
                  </w:r>
                </w:p>
              </w:tc>
            </w:tr>
            <w:bookmarkEnd w:id="150"/>
          </w:tbl>
          <w:p w14:paraId="1E4AD179" w14:textId="77777777" w:rsidR="008E646E" w:rsidRDefault="008E646E">
            <w:pPr>
              <w:spacing w:after="0"/>
              <w:rPr>
                <w:rFonts w:asciiTheme="minorHAnsi" w:hAnsiTheme="minorHAnsi"/>
              </w:rPr>
            </w:pPr>
          </w:p>
        </w:tc>
      </w:tr>
    </w:tbl>
    <w:p w14:paraId="0132BD60" w14:textId="77777777" w:rsidR="00DB1854" w:rsidRDefault="00000000">
      <w:pPr>
        <w:pStyle w:val="Heading2"/>
      </w:pPr>
      <w:bookmarkStart w:id="151" w:name="sec-AnnexeC"/>
      <w:bookmarkEnd w:id="149"/>
      <w:r>
        <w:lastRenderedPageBreak/>
        <w:t>7.3 Annexes C - List of historical images records</w:t>
      </w:r>
    </w:p>
    <w:tbl>
      <w:tblPr>
        <w:tblStyle w:val="Table"/>
        <w:tblW w:w="5000" w:type="pct"/>
        <w:tblLayout w:type="fixed"/>
        <w:tblLook w:val="0000" w:firstRow="0" w:lastRow="0" w:firstColumn="0" w:lastColumn="0" w:noHBand="0" w:noVBand="0"/>
      </w:tblPr>
      <w:tblGrid>
        <w:gridCol w:w="9360"/>
      </w:tblGrid>
      <w:tr w:rsidR="00DB1854" w14:paraId="4858B690" w14:textId="77777777">
        <w:tc>
          <w:tcPr>
            <w:tcW w:w="7920" w:type="dxa"/>
          </w:tcPr>
          <w:p w14:paraId="1297AFEB" w14:textId="77777777" w:rsidR="00DB1854" w:rsidRDefault="00000000">
            <w:pPr>
              <w:pStyle w:val="ImageCaption"/>
              <w:spacing w:before="200"/>
            </w:pPr>
            <w:bookmarkStart w:id="152" w:name="tbl-IGNimg"/>
            <w:r>
              <w:t>Table 3: Images used to assess the historical presence of Gracilaria vermiculophylla in the Belon esturay. Images from the IGN data source have been retrieved from the “Remonter Le Temps” plateform (IGN, 2024). Drone flight have been performed by the team using a Mavic 3 Entreprise.</w:t>
            </w:r>
          </w:p>
          <w:tbl>
            <w:tblPr>
              <w:tblW w:w="0" w:type="pct"/>
              <w:jc w:val="center"/>
              <w:tblLook w:val="0420" w:firstRow="1" w:lastRow="0" w:firstColumn="0" w:lastColumn="0" w:noHBand="0" w:noVBand="1"/>
            </w:tblPr>
            <w:tblGrid>
              <w:gridCol w:w="1326"/>
              <w:gridCol w:w="1790"/>
              <w:gridCol w:w="1423"/>
              <w:gridCol w:w="2658"/>
            </w:tblGrid>
            <w:tr w:rsidR="00DB1854" w14:paraId="1CA5A8AC" w14:textId="77777777">
              <w:trPr>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448C02"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Date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BC1290"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Type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20FAC7"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Data Source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415D51"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Resolution (cm per Pixel)</w:t>
                  </w:r>
                </w:p>
              </w:tc>
            </w:tr>
            <w:tr w:rsidR="00DB1854" w14:paraId="70DD35E9" w14:textId="77777777">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48376"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1952-04-26</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40974"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Black and White</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B7AD5"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IGN</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43976"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10</w:t>
                  </w:r>
                </w:p>
              </w:tc>
            </w:tr>
            <w:tr w:rsidR="00DB1854" w14:paraId="3E403D31"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A27DF"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1958-04-22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89C5D"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Black and White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3431F"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IGN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2E3F7"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90</w:t>
                  </w:r>
                </w:p>
              </w:tc>
            </w:tr>
            <w:tr w:rsidR="00DB1854" w14:paraId="0D9FED5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85F10"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 xml:space="preserve">1976-07-? </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3AF9F"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Black and White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D53330"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IGN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99CC4"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4</w:t>
                  </w:r>
                </w:p>
              </w:tc>
            </w:tr>
            <w:tr w:rsidR="00DB1854" w14:paraId="436AF6A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1BA50"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1978-08-22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56B5F"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Black and White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51353"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IGN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31BB7"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44</w:t>
                  </w:r>
                </w:p>
              </w:tc>
            </w:tr>
            <w:tr w:rsidR="00DB1854" w14:paraId="0F82053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6115A"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1982-08-11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54A6FA"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Black and White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69344"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IGN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C9EBA"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44</w:t>
                  </w:r>
                </w:p>
              </w:tc>
            </w:tr>
            <w:tr w:rsidR="00DB1854" w14:paraId="4E72ABF5"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DBE16"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1992-05-17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41F595"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True Color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739AF"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IGN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CBF46"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70</w:t>
                  </w:r>
                </w:p>
              </w:tc>
            </w:tr>
            <w:tr w:rsidR="00DB1854" w14:paraId="59F727C1"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BB371"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1997-04-11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FBCEF"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Black and White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FF038"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IGN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F748D"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64</w:t>
                  </w:r>
                </w:p>
              </w:tc>
            </w:tr>
            <w:tr w:rsidR="00DB1854" w14:paraId="0B7031D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CEB7B"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2012-07-24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2BBC0"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True Color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9AE83"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IGN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8916F"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18</w:t>
                  </w:r>
                </w:p>
              </w:tc>
            </w:tr>
            <w:tr w:rsidR="00DB1854" w14:paraId="3B6FF17E" w14:textId="77777777">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357E64"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2024-04-11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3EA862"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True Color</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CE7A36"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Drone Flight</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3355D0" w14:textId="77777777" w:rsidR="00DB1854"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Arial" w:hAnsi="Arial" w:cs="Arial"/>
                      <w:color w:val="000000"/>
                      <w:sz w:val="22"/>
                      <w:szCs w:val="22"/>
                    </w:rPr>
                  </w:pPr>
                  <w:r>
                    <w:rPr>
                      <w:rFonts w:ascii="Arial" w:eastAsia="Arial" w:hAnsi="Arial" w:cs="Arial"/>
                      <w:color w:val="000000"/>
                      <w:sz w:val="22"/>
                      <w:szCs w:val="22"/>
                    </w:rPr>
                    <w:t>3</w:t>
                  </w:r>
                </w:p>
              </w:tc>
            </w:tr>
            <w:bookmarkEnd w:id="152"/>
          </w:tbl>
          <w:p w14:paraId="50903BF3" w14:textId="77777777" w:rsidR="008E646E" w:rsidRDefault="008E646E">
            <w:pPr>
              <w:spacing w:after="0"/>
              <w:rPr>
                <w:rFonts w:asciiTheme="minorHAnsi" w:hAnsiTheme="minorHAnsi"/>
              </w:rPr>
            </w:pPr>
          </w:p>
        </w:tc>
      </w:tr>
    </w:tbl>
    <w:p w14:paraId="0E6091A0" w14:textId="77777777" w:rsidR="00DB1854" w:rsidRDefault="00000000">
      <w:pPr>
        <w:pStyle w:val="Heading2"/>
      </w:pPr>
      <w:bookmarkStart w:id="153" w:name="sec-AnnexeD"/>
      <w:bookmarkEnd w:id="151"/>
      <w:r>
        <w:lastRenderedPageBreak/>
        <w:t xml:space="preserve">7.4 Annexes D - Maps of the </w:t>
      </w:r>
      <w:commentRangeStart w:id="154"/>
      <w:r>
        <w:t xml:space="preserve">Saja </w:t>
      </w:r>
      <w:proofErr w:type="spellStart"/>
      <w:r>
        <w:t>esturay</w:t>
      </w:r>
      <w:proofErr w:type="spellEnd"/>
      <w:r>
        <w:t>, France</w:t>
      </w:r>
      <w:commentRangeEnd w:id="154"/>
      <w:r w:rsidR="007047F6">
        <w:rPr>
          <w:rStyle w:val="CommentReference"/>
          <w:rFonts w:eastAsiaTheme="minorHAnsi" w:cstheme="minorBidi"/>
          <w:b w:val="0"/>
          <w:bCs w:val="0"/>
          <w:color w:val="auto"/>
        </w:rPr>
        <w:commentReference w:id="154"/>
      </w:r>
    </w:p>
    <w:tbl>
      <w:tblPr>
        <w:tblStyle w:val="Table"/>
        <w:tblW w:w="5000" w:type="pct"/>
        <w:tblLayout w:type="fixed"/>
        <w:tblLook w:val="0000" w:firstRow="0" w:lastRow="0" w:firstColumn="0" w:lastColumn="0" w:noHBand="0" w:noVBand="0"/>
      </w:tblPr>
      <w:tblGrid>
        <w:gridCol w:w="9360"/>
      </w:tblGrid>
      <w:tr w:rsidR="00DB1854" w14:paraId="54764F2A" w14:textId="77777777">
        <w:tc>
          <w:tcPr>
            <w:tcW w:w="7920" w:type="dxa"/>
          </w:tcPr>
          <w:p w14:paraId="29BF5C67" w14:textId="77777777" w:rsidR="00DB1854" w:rsidRDefault="00000000">
            <w:pPr>
              <w:pStyle w:val="Compact"/>
              <w:jc w:val="center"/>
            </w:pPr>
            <w:bookmarkStart w:id="155" w:name="fig-Saja"/>
            <w:bookmarkStart w:id="156" w:name="cell-fig-Saja"/>
            <w:r>
              <w:rPr>
                <w:noProof/>
              </w:rPr>
              <w:drawing>
                <wp:inline distT="0" distB="0" distL="0" distR="0" wp14:anchorId="56FE63BF" wp14:editId="7845802F">
                  <wp:extent cx="5646420" cy="3856504"/>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91" name="Picture" descr="./Figures/Low_res/Saja_maps.png"/>
                          <pic:cNvPicPr>
                            <a:picLocks noChangeAspect="1" noChangeArrowheads="1"/>
                          </pic:cNvPicPr>
                        </pic:nvPicPr>
                        <pic:blipFill>
                          <a:blip r:embed="rId19"/>
                          <a:stretch>
                            <a:fillRect/>
                          </a:stretch>
                        </pic:blipFill>
                        <pic:spPr bwMode="auto">
                          <a:xfrm>
                            <a:off x="0" y="0"/>
                            <a:ext cx="5646420" cy="3856504"/>
                          </a:xfrm>
                          <a:prstGeom prst="rect">
                            <a:avLst/>
                          </a:prstGeom>
                          <a:noFill/>
                          <a:ln w="9525">
                            <a:noFill/>
                            <a:headEnd/>
                            <a:tailEnd/>
                          </a:ln>
                        </pic:spPr>
                      </pic:pic>
                    </a:graphicData>
                  </a:graphic>
                </wp:inline>
              </w:drawing>
            </w:r>
          </w:p>
          <w:p w14:paraId="2D489484" w14:textId="77777777" w:rsidR="00DB1854" w:rsidRDefault="00000000">
            <w:pPr>
              <w:pStyle w:val="ImageCaption"/>
              <w:spacing w:before="200"/>
            </w:pPr>
            <w:r>
              <w:t>Figure 9: DISCOV Prediction (A), RGB composition (B) and picture of the field campaign of the Saja esturay, Nothern Spain. The total extent of this flight was 20.4 hectars with a resolution of 8 mm per pixel.</w:t>
            </w:r>
          </w:p>
        </w:tc>
        <w:bookmarkEnd w:id="155"/>
      </w:tr>
    </w:tbl>
    <w:p w14:paraId="59C7D579" w14:textId="77777777" w:rsidR="00DB1854" w:rsidRDefault="00000000">
      <w:pPr>
        <w:pStyle w:val="Heading1"/>
      </w:pPr>
      <w:bookmarkStart w:id="157" w:name="references"/>
      <w:bookmarkEnd w:id="146"/>
      <w:bookmarkEnd w:id="153"/>
      <w:bookmarkEnd w:id="156"/>
      <w:r>
        <w:t>8. References</w:t>
      </w:r>
    </w:p>
    <w:p w14:paraId="62556D47" w14:textId="77777777" w:rsidR="00DB1854" w:rsidRDefault="00000000">
      <w:pPr>
        <w:pStyle w:val="Bibliography"/>
      </w:pPr>
      <w:bookmarkStart w:id="158" w:name="ref-abreu2011nitrogen"/>
      <w:bookmarkStart w:id="159" w:name="refs"/>
      <w:r>
        <w:t>Abreu, M.H., Pereira, R., Buschmann, A., Sousa-Pinto, I., Yarish, C., 2011. Nitrogen uptake responses of gracilaria vermiculophylla (ohmi) papenfuss under combined and single addition of nitrate and ammonium. Journal of Experimental Marine Biology and Ecology 407, 190–199.</w:t>
      </w:r>
    </w:p>
    <w:p w14:paraId="024E3355" w14:textId="77777777" w:rsidR="00DB1854" w:rsidRDefault="00000000">
      <w:pPr>
        <w:pStyle w:val="Bibliography"/>
      </w:pPr>
      <w:bookmarkStart w:id="160" w:name="ref-agisoft"/>
      <w:bookmarkEnd w:id="158"/>
      <w:r>
        <w:t xml:space="preserve">Agisoft, 2019. </w:t>
      </w:r>
      <w:hyperlink r:id="rId20">
        <w:r w:rsidR="00DB1854">
          <w:rPr>
            <w:rStyle w:val="Hyperlink"/>
          </w:rPr>
          <w:t>Agisoft metashape</w:t>
        </w:r>
      </w:hyperlink>
      <w:r>
        <w:t>.</w:t>
      </w:r>
    </w:p>
    <w:p w14:paraId="0D1404FF" w14:textId="77777777" w:rsidR="00DB1854" w:rsidRDefault="00000000">
      <w:pPr>
        <w:pStyle w:val="Bibliography"/>
      </w:pPr>
      <w:bookmarkStart w:id="161" w:name="ref-arim2006spread"/>
      <w:bookmarkEnd w:id="160"/>
      <w:r>
        <w:t>Arim, M., Abades, S.R., Neill, P.E., Lima, M., Marquet, P.A., 2006. Spread dynamics of invasive species. Proceedings of the National Academy of Sciences 103, 374–378.</w:t>
      </w:r>
    </w:p>
    <w:p w14:paraId="54105832" w14:textId="77777777" w:rsidR="00DB1854" w:rsidRDefault="00000000">
      <w:pPr>
        <w:pStyle w:val="Bibliography"/>
      </w:pPr>
      <w:bookmarkStart w:id="162" w:name="ref-bendor2006spatial"/>
      <w:bookmarkEnd w:id="161"/>
      <w:r>
        <w:t>BenDor, T.K., Metcalf, S.S., 2006. The spatial dynamics of invasive species spread. System Dynamics Review: The Journal of the System Dynamics Society 22, 27–50.</w:t>
      </w:r>
    </w:p>
    <w:p w14:paraId="1214516C" w14:textId="77777777" w:rsidR="00DB1854" w:rsidRDefault="00000000">
      <w:pPr>
        <w:pStyle w:val="Bibliography"/>
      </w:pPr>
      <w:bookmarkStart w:id="163" w:name="ref-besterman2021predicting"/>
      <w:bookmarkEnd w:id="162"/>
      <w:r>
        <w:lastRenderedPageBreak/>
        <w:t>Besterman, A.F., McGlathery, K.J., Reidenbach, M.A., Wiberg, P.L., Pace, M.L., 2021. Predicting benthic macroalgal abundance in shallow coastal lagoons from geomorphology and hydrologic flow patterns. Limnology and Oceanography 66, 123–140.</w:t>
      </w:r>
    </w:p>
    <w:p w14:paraId="30844991" w14:textId="77777777" w:rsidR="00DB1854" w:rsidRDefault="00000000">
      <w:pPr>
        <w:pStyle w:val="Bibliography"/>
      </w:pPr>
      <w:bookmarkStart w:id="164" w:name="ref-Blanchet2014"/>
      <w:bookmarkEnd w:id="163"/>
      <w:r>
        <w:t xml:space="preserve">Blanchet, H., Gouillieux, B., Alizier, S., others, 2014. Multiscale patterns in the diversity and organization of benthic intertidal fauna among french atlantic estuaries. Journal of Sea Research 90, 95–110. </w:t>
      </w:r>
      <w:hyperlink r:id="rId21">
        <w:r w:rsidR="00DB1854">
          <w:rPr>
            <w:rStyle w:val="Hyperlink"/>
          </w:rPr>
          <w:t>https://doi.org/10.1016/j.seares.2014.02.014</w:t>
        </w:r>
      </w:hyperlink>
    </w:p>
    <w:p w14:paraId="5E071564" w14:textId="77777777" w:rsidR="00DB1854" w:rsidRDefault="00000000">
      <w:pPr>
        <w:pStyle w:val="Bibliography"/>
      </w:pPr>
      <w:bookmarkStart w:id="165" w:name="ref-brunier2022evolution"/>
      <w:bookmarkEnd w:id="164"/>
      <w:r>
        <w:t>Brunier, G., Tamura, T., Anthony, E.J., Dussouillez, P., Gardel, A., 2022. Evolution of the french guiana coast from late pleistocene to holocene based on chenier and beach sand dating. Regional Environmental Change 22, 122.</w:t>
      </w:r>
    </w:p>
    <w:p w14:paraId="50CC95BD" w14:textId="77777777" w:rsidR="00DB1854" w:rsidRDefault="00000000">
      <w:pPr>
        <w:pStyle w:val="Bibliography"/>
      </w:pPr>
      <w:bookmarkStart w:id="166" w:name="ref-brm3"/>
      <w:bookmarkEnd w:id="165"/>
      <w:r>
        <w:t xml:space="preserve">Bürkner, P.-C., 2021. Bayesian item response modeling in R with brms and Stan. Journal of Statistical Software 100, 1–54. </w:t>
      </w:r>
      <w:hyperlink r:id="rId22">
        <w:r w:rsidR="00DB1854">
          <w:rPr>
            <w:rStyle w:val="Hyperlink"/>
          </w:rPr>
          <w:t>https://doi.org/10.18637/jss.v100.i05</w:t>
        </w:r>
      </w:hyperlink>
    </w:p>
    <w:p w14:paraId="53994987" w14:textId="77777777" w:rsidR="00DB1854" w:rsidRDefault="00000000">
      <w:pPr>
        <w:pStyle w:val="Bibliography"/>
      </w:pPr>
      <w:bookmarkStart w:id="167" w:name="ref-brm2"/>
      <w:bookmarkEnd w:id="166"/>
      <w:r>
        <w:t xml:space="preserve">Bürkner, P.-C., 2018. Advanced Bayesian multilevel modeling with the R package brms. The R Journal 10, 395–411. </w:t>
      </w:r>
      <w:hyperlink r:id="rId23">
        <w:r w:rsidR="00DB1854">
          <w:rPr>
            <w:rStyle w:val="Hyperlink"/>
          </w:rPr>
          <w:t>https://doi.org/10.32614/RJ-2018-017</w:t>
        </w:r>
      </w:hyperlink>
    </w:p>
    <w:p w14:paraId="3AA6A007" w14:textId="77777777" w:rsidR="00DB1854" w:rsidRDefault="00000000">
      <w:pPr>
        <w:pStyle w:val="Bibliography"/>
      </w:pPr>
      <w:bookmarkStart w:id="168" w:name="ref-brm1"/>
      <w:bookmarkEnd w:id="167"/>
      <w:r>
        <w:t xml:space="preserve">Bürkner, P.-C., 2017. brms: An R package for Bayesian multilevel models using Stan. Journal of Statistical Software 80, 1–28. </w:t>
      </w:r>
      <w:hyperlink r:id="rId24">
        <w:r w:rsidR="00DB1854">
          <w:rPr>
            <w:rStyle w:val="Hyperlink"/>
          </w:rPr>
          <w:t>https://doi.org/10.18637/jss.v080.i01</w:t>
        </w:r>
      </w:hyperlink>
    </w:p>
    <w:p w14:paraId="2555FA2C" w14:textId="77777777" w:rsidR="00DB1854" w:rsidRDefault="00000000">
      <w:pPr>
        <w:pStyle w:val="Bibliography"/>
      </w:pPr>
      <w:bookmarkStart w:id="169" w:name="ref-calleja2017long"/>
      <w:bookmarkEnd w:id="168"/>
      <w:r>
        <w:t>Calleja, F., Galván, C., Silió-Calzada, A., Juanes, J.A., Ondiviela, B., 2017. Long-term analysis of zostera noltei: A retrospective approach for understanding seagrasses’ dynamics. Marine environmental research 130, 93–105.</w:t>
      </w:r>
    </w:p>
    <w:p w14:paraId="6E6B245A" w14:textId="77777777" w:rsidR="00DB1854" w:rsidRDefault="00000000">
      <w:pPr>
        <w:pStyle w:val="Bibliography"/>
      </w:pPr>
      <w:bookmarkStart w:id="170" w:name="ref-Castaing1995"/>
      <w:bookmarkEnd w:id="169"/>
      <w:r>
        <w:t xml:space="preserve">Castaing, P., Guilcher, A., 1995. Morphosedimentary evolution of ria-type estuaries. Earth Surface Processes and Landforms 20, 361–376. </w:t>
      </w:r>
      <w:hyperlink r:id="rId25">
        <w:r w:rsidR="00DB1854">
          <w:rPr>
            <w:rStyle w:val="Hyperlink"/>
          </w:rPr>
          <w:t>https://doi.org/10.1002/esp.3290200408</w:t>
        </w:r>
      </w:hyperlink>
    </w:p>
    <w:p w14:paraId="1F5E7DA5" w14:textId="77777777" w:rsidR="00DB1854" w:rsidRDefault="00000000">
      <w:pPr>
        <w:pStyle w:val="Bibliography"/>
      </w:pPr>
      <w:bookmarkStart w:id="171" w:name="ref-chadwick2020integrating"/>
      <w:bookmarkEnd w:id="170"/>
      <w:r>
        <w:t>Chadwick, K.D., Brodrick, P.G., Grant, K., Goulden, T., Henderson, A., Falco, N., Wainwright, H., Williams, K.H., Bill, M., Breckheimer, I., others, 2020. Integrating airborne remote sensing and field campaigns for ecology and earth system science. Methods in Ecology and Evolution 11, 1492–1508.</w:t>
      </w:r>
    </w:p>
    <w:p w14:paraId="0706DA78" w14:textId="77777777" w:rsidR="00DB1854" w:rsidRDefault="00000000">
      <w:pPr>
        <w:pStyle w:val="Bibliography"/>
      </w:pPr>
      <w:bookmarkStart w:id="172" w:name="ref-chand2021low"/>
      <w:bookmarkEnd w:id="171"/>
      <w:r>
        <w:t>Chand, S., Bollard, B., 2021. Low altitude spatial assessment and monitoring of intertidal seagrass meadows beyond the visible spectrum using a remotely piloted aircraft system. Estuarine, Coastal and Shelf Science 255, 107299.</w:t>
      </w:r>
    </w:p>
    <w:p w14:paraId="2CF7D190" w14:textId="77777777" w:rsidR="00DB1854" w:rsidRDefault="00000000">
      <w:pPr>
        <w:pStyle w:val="Bibliography"/>
      </w:pPr>
      <w:bookmarkStart w:id="173" w:name="ref-shinypck"/>
      <w:bookmarkEnd w:id="172"/>
      <w:r>
        <w:t xml:space="preserve">Chang, W., Cheng, J., Allaire, J., Sievert, C., Schloerke, B., Xie, Y., Allen, J., McPherson, J., Dipert, A., Borges, B., 2024. </w:t>
      </w:r>
      <w:hyperlink r:id="rId26">
        <w:r w:rsidR="00DB1854">
          <w:rPr>
            <w:rStyle w:val="Hyperlink"/>
          </w:rPr>
          <w:t>Shiny: Web application framework for r</w:t>
        </w:r>
      </w:hyperlink>
      <w:r>
        <w:t>.</w:t>
      </w:r>
    </w:p>
    <w:p w14:paraId="3A2F3BFB" w14:textId="77777777" w:rsidR="00DB1854" w:rsidRDefault="00000000">
      <w:pPr>
        <w:pStyle w:val="Bibliography"/>
      </w:pPr>
      <w:bookmarkStart w:id="174" w:name="ref-crowl2008spread"/>
      <w:bookmarkEnd w:id="173"/>
      <w:r>
        <w:lastRenderedPageBreak/>
        <w:t>Crowl, T.A., Crist, T.O., Parmenter, R.R., Belovsky, G., Lugo, A.E., 2008. The spread of invasive species and infectious disease as drivers of ecosystem change. Frontiers in Ecology and the Environment 6, 238–246.</w:t>
      </w:r>
    </w:p>
    <w:p w14:paraId="411CEEA4" w14:textId="77777777" w:rsidR="00DB1854" w:rsidRDefault="00000000">
      <w:pPr>
        <w:pStyle w:val="Bibliography"/>
      </w:pPr>
      <w:bookmarkStart w:id="175" w:name="ref-davies2023multi"/>
      <w:bookmarkEnd w:id="174"/>
      <w:r>
        <w:t>Davies, B.F.R., Gernez, P., Geraud, A., Oiry, S., Rosa, P., Zoffoli, M.L., Barillé, L., 2023. Multi-and hyperspectral classification of soft-bottom intertidal vegetation using a spectral library for coastal biodiversity remote sensing. Remote Sensing of Environment 290, 113554.</w:t>
      </w:r>
    </w:p>
    <w:p w14:paraId="0DFBD6FC" w14:textId="77777777" w:rsidR="00DB1854" w:rsidRDefault="00000000">
      <w:pPr>
        <w:pStyle w:val="Bibliography"/>
      </w:pPr>
      <w:bookmarkStart w:id="176" w:name="ref-davies2024sentinel"/>
      <w:bookmarkEnd w:id="175"/>
      <w:r>
        <w:t>Davies, B.F.R., Oiry, S., Rosa, P., Zoffoli, M.L., Sousa, A.I., Thomas, O.R., Smale, D.A., Austen, M.C., Biermann, L., Attrill, M.J., others, 2024b. A sentinel watching over inter-tidal seagrass phenology across western europe and north africa. Communications Earth &amp; Environment 5, 382.</w:t>
      </w:r>
    </w:p>
    <w:p w14:paraId="11732704" w14:textId="77777777" w:rsidR="00DB1854" w:rsidRPr="007047F6" w:rsidRDefault="00000000">
      <w:pPr>
        <w:pStyle w:val="Bibliography"/>
        <w:rPr>
          <w:lang w:val="fr-FR"/>
        </w:rPr>
      </w:pPr>
      <w:bookmarkStart w:id="177" w:name="ref-davies2024intertidal"/>
      <w:bookmarkEnd w:id="176"/>
      <w:r>
        <w:t xml:space="preserve">Davies, B.F.R., Oiry, S., Rosa, P., Zoffoli, M.L., Sousa, A.I., Thomas, O.R., Smale, D.A., Austen, M.C., Biermann, L., Attrill, M.J., others, 2024a. Intertidal seagrass extent from sentinel-2 time-series show distinct trajectories in western europe. </w:t>
      </w:r>
      <w:proofErr w:type="spellStart"/>
      <w:r w:rsidRPr="007047F6">
        <w:rPr>
          <w:lang w:val="fr-FR"/>
        </w:rPr>
        <w:t>Remote</w:t>
      </w:r>
      <w:proofErr w:type="spellEnd"/>
      <w:r w:rsidRPr="007047F6">
        <w:rPr>
          <w:lang w:val="fr-FR"/>
        </w:rPr>
        <w:t xml:space="preserve"> </w:t>
      </w:r>
      <w:proofErr w:type="spellStart"/>
      <w:r w:rsidRPr="007047F6">
        <w:rPr>
          <w:lang w:val="fr-FR"/>
        </w:rPr>
        <w:t>Sensing</w:t>
      </w:r>
      <w:proofErr w:type="spellEnd"/>
      <w:r w:rsidRPr="007047F6">
        <w:rPr>
          <w:lang w:val="fr-FR"/>
        </w:rPr>
        <w:t xml:space="preserve"> of </w:t>
      </w:r>
      <w:proofErr w:type="spellStart"/>
      <w:r w:rsidRPr="007047F6">
        <w:rPr>
          <w:lang w:val="fr-FR"/>
        </w:rPr>
        <w:t>Environment</w:t>
      </w:r>
      <w:proofErr w:type="spellEnd"/>
      <w:r w:rsidRPr="007047F6">
        <w:rPr>
          <w:lang w:val="fr-FR"/>
        </w:rPr>
        <w:t xml:space="preserve"> 312, 114340.</w:t>
      </w:r>
    </w:p>
    <w:p w14:paraId="09AC710A" w14:textId="77777777" w:rsidR="00DB1854" w:rsidRDefault="00000000">
      <w:pPr>
        <w:pStyle w:val="Bibliography"/>
      </w:pPr>
      <w:bookmarkStart w:id="178" w:name="ref-davoult2017multiple"/>
      <w:bookmarkEnd w:id="177"/>
      <w:proofErr w:type="spellStart"/>
      <w:r w:rsidRPr="007047F6">
        <w:rPr>
          <w:lang w:val="fr-FR"/>
        </w:rPr>
        <w:t>Davoult</w:t>
      </w:r>
      <w:proofErr w:type="spellEnd"/>
      <w:r w:rsidRPr="007047F6">
        <w:rPr>
          <w:lang w:val="fr-FR"/>
        </w:rPr>
        <w:t xml:space="preserve">, D., </w:t>
      </w:r>
      <w:proofErr w:type="spellStart"/>
      <w:r w:rsidRPr="007047F6">
        <w:rPr>
          <w:lang w:val="fr-FR"/>
        </w:rPr>
        <w:t>Surget</w:t>
      </w:r>
      <w:proofErr w:type="spellEnd"/>
      <w:r w:rsidRPr="007047F6">
        <w:rPr>
          <w:lang w:val="fr-FR"/>
        </w:rPr>
        <w:t xml:space="preserve">, G., </w:t>
      </w:r>
      <w:proofErr w:type="spellStart"/>
      <w:r w:rsidRPr="007047F6">
        <w:rPr>
          <w:lang w:val="fr-FR"/>
        </w:rPr>
        <w:t>Stiger-Pouvreau</w:t>
      </w:r>
      <w:proofErr w:type="spellEnd"/>
      <w:r w:rsidRPr="007047F6">
        <w:rPr>
          <w:lang w:val="fr-FR"/>
        </w:rPr>
        <w:t xml:space="preserve">, V., Noisette, F., </w:t>
      </w:r>
      <w:proofErr w:type="spellStart"/>
      <w:r w:rsidRPr="007047F6">
        <w:rPr>
          <w:lang w:val="fr-FR"/>
        </w:rPr>
        <w:t>Riera</w:t>
      </w:r>
      <w:proofErr w:type="spellEnd"/>
      <w:r w:rsidRPr="007047F6">
        <w:rPr>
          <w:lang w:val="fr-FR"/>
        </w:rPr>
        <w:t xml:space="preserve">, P., </w:t>
      </w:r>
      <w:proofErr w:type="spellStart"/>
      <w:r w:rsidRPr="007047F6">
        <w:rPr>
          <w:lang w:val="fr-FR"/>
        </w:rPr>
        <w:t>Stagnol</w:t>
      </w:r>
      <w:proofErr w:type="spellEnd"/>
      <w:r w:rsidRPr="007047F6">
        <w:rPr>
          <w:lang w:val="fr-FR"/>
        </w:rPr>
        <w:t xml:space="preserve">, D., </w:t>
      </w:r>
      <w:proofErr w:type="spellStart"/>
      <w:r w:rsidRPr="007047F6">
        <w:rPr>
          <w:lang w:val="fr-FR"/>
        </w:rPr>
        <w:t>Androuin</w:t>
      </w:r>
      <w:proofErr w:type="spellEnd"/>
      <w:r w:rsidRPr="007047F6">
        <w:rPr>
          <w:lang w:val="fr-FR"/>
        </w:rPr>
        <w:t xml:space="preserve">, T., Poupart, N., 2017. </w:t>
      </w:r>
      <w:r>
        <w:t>Multiple effects of a gracilaria vermiculophylla invasion on estuarine mudflat functioning and diversity. Marine Environmental Research 131, 227–235.</w:t>
      </w:r>
    </w:p>
    <w:p w14:paraId="37794308" w14:textId="77777777" w:rsidR="00DB1854" w:rsidRDefault="00000000">
      <w:pPr>
        <w:pStyle w:val="Bibliography"/>
      </w:pPr>
      <w:bookmarkStart w:id="179" w:name="ref-rs14133124"/>
      <w:bookmarkEnd w:id="178"/>
      <w:r>
        <w:t xml:space="preserve">Diruit, W., Le Bris, A., Bajjouk, T., Richier, S., Helias, M., Burel, T., Lennon, M., Guyot, A., Ar Gall, E., 2022. Seaweed habitats on the shore: Characterization through hyperspectral UAV imagery and field sampling. Remote Sensing 14. </w:t>
      </w:r>
      <w:hyperlink r:id="rId27">
        <w:r w:rsidR="00DB1854">
          <w:rPr>
            <w:rStyle w:val="Hyperlink"/>
          </w:rPr>
          <w:t>https://doi.org/10.3390/rs14133124</w:t>
        </w:r>
      </w:hyperlink>
    </w:p>
    <w:p w14:paraId="420D5ECD" w14:textId="77777777" w:rsidR="00DB1854" w:rsidRDefault="00000000">
      <w:pPr>
        <w:pStyle w:val="Bibliography"/>
      </w:pPr>
      <w:bookmarkStart w:id="180" w:name="ref-rs14020346"/>
      <w:bookmarkEnd w:id="179"/>
      <w:r>
        <w:t xml:space="preserve">Douay, F., Verpoorter, C., Duong, G., Spilmont, N., Gevaert, F., 2022. New hyperspectral procedure to discriminate intertidal macroalgae. Remote Sensing 14. </w:t>
      </w:r>
      <w:hyperlink r:id="rId28">
        <w:r w:rsidR="00DB1854">
          <w:rPr>
            <w:rStyle w:val="Hyperlink"/>
          </w:rPr>
          <w:t>https://doi.org/10.3390/rs14020346</w:t>
        </w:r>
      </w:hyperlink>
    </w:p>
    <w:p w14:paraId="15FAB099" w14:textId="77777777" w:rsidR="00DB1854" w:rsidRDefault="00000000">
      <w:pPr>
        <w:pStyle w:val="Bibliography"/>
      </w:pPr>
      <w:bookmarkStart w:id="181" w:name="ref-douglas2024linking"/>
      <w:bookmarkEnd w:id="180"/>
      <w:r>
        <w:t>Douglas, T.J., Coops, N.C., Drever, M.C., Hunt, B.P., Martin, T.G., 2024. Linking microphytobenthos distribution and mudflat geomorphology under varying sedimentary regimes using unoccupied aerial vehicle (UAV)-acquired multispectral reflectance and photogrammetry. Science of The Total Environment 173675.</w:t>
      </w:r>
    </w:p>
    <w:p w14:paraId="4D55940E" w14:textId="77777777" w:rsidR="00DB1854" w:rsidRDefault="00000000">
      <w:pPr>
        <w:pStyle w:val="Bibliography"/>
      </w:pPr>
      <w:bookmarkStart w:id="182" w:name="ref-duffy2018spatial"/>
      <w:bookmarkEnd w:id="181"/>
      <w:r>
        <w:t>Duffy, J.P., Pratt, L., Anderson, K., Land, P.E., Shutler, J.D., 2018. Spatial assessment of intertidal seagrass meadows using optical imaging systems and a lightweight drone. Estuarine, Coastal and Shelf Science 200, 169–180.</w:t>
      </w:r>
    </w:p>
    <w:p w14:paraId="671DB8F2" w14:textId="77777777" w:rsidR="00DB1854" w:rsidRDefault="00000000">
      <w:pPr>
        <w:pStyle w:val="Bibliography"/>
      </w:pPr>
      <w:bookmarkStart w:id="183" w:name="ref-elton2020ecology"/>
      <w:bookmarkEnd w:id="182"/>
      <w:r>
        <w:t>Elton, C.S., 2020. The ecology of invasions by animals and plants. Springer Nature.</w:t>
      </w:r>
    </w:p>
    <w:p w14:paraId="7A4D1046" w14:textId="77777777" w:rsidR="00DB1854" w:rsidRDefault="00000000">
      <w:pPr>
        <w:pStyle w:val="Bibliography"/>
      </w:pPr>
      <w:bookmarkStart w:id="184" w:name="ref-firth2024invasive"/>
      <w:bookmarkEnd w:id="183"/>
      <w:r>
        <w:lastRenderedPageBreak/>
        <w:t>Firth, L.B., Foggo, A., Watts, T., Knights, A.M., DeAmicis, S., 2024. Invasive macroalgae in native seagrass beds: Vectors of spread and impacts. Annals of Botany 133, 41–50.</w:t>
      </w:r>
    </w:p>
    <w:p w14:paraId="79765100" w14:textId="77777777" w:rsidR="00DB1854" w:rsidRDefault="00000000">
      <w:pPr>
        <w:pStyle w:val="Bibliography"/>
      </w:pPr>
      <w:bookmarkStart w:id="185" w:name="ref-gallardo2016global"/>
      <w:bookmarkEnd w:id="184"/>
      <w:r>
        <w:t>Gallardo, B., Clavero, M., Sánchez, M.I., Vilà, M., 2016. Global ecological impacts of invasive species in aquatic ecosystems. Global change biology 22, 151–163.</w:t>
      </w:r>
    </w:p>
    <w:p w14:paraId="4B0E6BB4" w14:textId="77777777" w:rsidR="00DB1854" w:rsidRDefault="00000000">
      <w:pPr>
        <w:pStyle w:val="Bibliography"/>
      </w:pPr>
      <w:bookmarkStart w:id="186" w:name="ref-van2018global"/>
      <w:bookmarkEnd w:id="185"/>
      <w:r>
        <w:t>Ginneken, V. van, Vries, E. de, others, 2018. The global dispersal of the non-endemic invasive red alga gracilaria vermiculophylla in the ecosystems of the euro-asia coastal waters including the wadden sea unesco world heritage coastal area: Awful or awesome? Oceanography &amp; Fisheries Open Access Journal 8, 4–26.</w:t>
      </w:r>
    </w:p>
    <w:p w14:paraId="0346B83A" w14:textId="77777777" w:rsidR="00DB1854" w:rsidRDefault="00000000">
      <w:pPr>
        <w:pStyle w:val="Bibliography"/>
      </w:pPr>
      <w:bookmarkStart w:id="187" w:name="ref-green2021functional"/>
      <w:bookmarkEnd w:id="186"/>
      <w:r>
        <w:t>Green, S.J., Grosholz, E.D., 2021. Functional eradication as a framework for invasive species control. Frontiers in Ecology and the Environment 19, 98–107.</w:t>
      </w:r>
    </w:p>
    <w:p w14:paraId="4B1648C2" w14:textId="77777777" w:rsidR="00DB1854" w:rsidRDefault="00000000">
      <w:pPr>
        <w:pStyle w:val="Bibliography"/>
      </w:pPr>
      <w:bookmarkStart w:id="188" w:name="ref-grizel1991introduction"/>
      <w:bookmarkEnd w:id="187"/>
      <w:r>
        <w:t>Grizel, H., Heral, M., 1991. Introduction into france of the japanese oyster (crassostrea gigas). ICES Journal of Marine Science 47, 399–403.</w:t>
      </w:r>
    </w:p>
    <w:p w14:paraId="30F22374" w14:textId="77777777" w:rsidR="00DB1854" w:rsidRDefault="00000000">
      <w:pPr>
        <w:pStyle w:val="Bibliography"/>
      </w:pPr>
      <w:bookmarkStart w:id="189" w:name="ref-gurgel2018systematics"/>
      <w:bookmarkEnd w:id="188"/>
      <w:r>
        <w:t>Gurgel, C.F.D., Norris, J.N., Schmidt, W.E., Le, H.N., Fredericq, S., 2018. Systematics of the gracilariales (rhodophyta) including new subfamilies, tribes, subgenera, and two new genera, agarophyton gen. Nov. And crassa gen. nov. Phytotaxa 374, 1–23.</w:t>
      </w:r>
    </w:p>
    <w:p w14:paraId="5446F5FA" w14:textId="77777777" w:rsidR="00DB1854" w:rsidRDefault="00000000">
      <w:pPr>
        <w:pStyle w:val="Bibliography"/>
      </w:pPr>
      <w:bookmarkStart w:id="190" w:name="ref-terrapck"/>
      <w:bookmarkEnd w:id="189"/>
      <w:r>
        <w:t xml:space="preserve">Hijmans, R.J., 2024. </w:t>
      </w:r>
      <w:hyperlink r:id="rId29">
        <w:r w:rsidR="00DB1854">
          <w:rPr>
            <w:rStyle w:val="Hyperlink"/>
          </w:rPr>
          <w:t>Terra: Spatial data analysis</w:t>
        </w:r>
      </w:hyperlink>
      <w:r>
        <w:t>.</w:t>
      </w:r>
    </w:p>
    <w:p w14:paraId="415753AF" w14:textId="77777777" w:rsidR="00DB1854" w:rsidRDefault="00000000">
      <w:pPr>
        <w:pStyle w:val="Bibliography"/>
      </w:pPr>
      <w:bookmarkStart w:id="191" w:name="ref-RemonterLeTempsIGN"/>
      <w:bookmarkEnd w:id="190"/>
      <w:r>
        <w:t>IGN, 2024. Remonter le temps.</w:t>
      </w:r>
    </w:p>
    <w:p w14:paraId="4E322E93" w14:textId="77777777" w:rsidR="00DB1854" w:rsidRDefault="00000000">
      <w:pPr>
        <w:pStyle w:val="Bibliography"/>
      </w:pPr>
      <w:bookmarkStart w:id="192" w:name="ref-jones2021use"/>
      <w:bookmarkEnd w:id="191"/>
      <w:r>
        <w:t>Jones, P.E., Tummers, J.S., Galib, S.M., Woodford, D.J., Hume, J.B., Silva, L.G., Braga, R.R., Garcia de Leaniz, C., Vitule, J.R., Herder, J.E., others, 2021. The use of barriers to limit the spread of aquatic invasive animal species: A global review. Frontiers in Ecology and Evolution 9, 611631.</w:t>
      </w:r>
    </w:p>
    <w:p w14:paraId="76319A9C" w14:textId="77777777" w:rsidR="00DB1854" w:rsidRDefault="00000000">
      <w:pPr>
        <w:pStyle w:val="Bibliography"/>
      </w:pPr>
      <w:bookmarkStart w:id="193" w:name="ref-krueger2017genetic"/>
      <w:bookmarkEnd w:id="192"/>
      <w:r>
        <w:t>Krueger-Hadfield, S.A., Kollars, N.M., Strand, A.E., Byers, J.E., Shainker, S.J., Terada, R., Greig, T.W., Hammann, M., Murray, D.C., Weinberger, F., others, 2017. Genetic identification of source and likely vector of a widespread marine invader. Ecology and evolution 7, 4432–4447.</w:t>
      </w:r>
    </w:p>
    <w:p w14:paraId="68055160" w14:textId="77777777" w:rsidR="00DB1854" w:rsidRDefault="00000000">
      <w:pPr>
        <w:pStyle w:val="Bibliography"/>
      </w:pPr>
      <w:bookmarkStart w:id="194" w:name="ref-d15020161"/>
      <w:bookmarkEnd w:id="193"/>
      <w:r>
        <w:t xml:space="preserve">Massé, C., Viard, F., Humbert, S., Antajan, E., Auby, I., Bachelet, G., Bernard, G., Bouchet, V.M.P., Burel, T., Dauvin, J.-C., Delegrange, A., Derrien-Courtel, S., Droual, G., Gouillieux, B., Goulletquer, P., Guérin, L., Janson, A.-L., Jourde, J., Labrune, C., Lavesque, N., Leclerc, J.-C., Le Duff, M., Le Garrec, V., Noël, P., Nowaczyk, A., Pergent-Martini, C., Pezy, J.-P., Raoux, A., Raybaud, V., Ruitton, S., Sauriau, P.-G., Spilmont, N., Thibault, D., Vincent, D., Curd, A., 2023. An overview of marine non-indigenous species found in three contrasting biogeographic metropolitan french regions: Insights </w:t>
      </w:r>
      <w:r>
        <w:lastRenderedPageBreak/>
        <w:t xml:space="preserve">on distribution, origins and pathways of introduction. Diversity 15. </w:t>
      </w:r>
      <w:hyperlink r:id="rId30">
        <w:r w:rsidR="00DB1854">
          <w:rPr>
            <w:rStyle w:val="Hyperlink"/>
          </w:rPr>
          <w:t>https://doi.org/10.3390/d15020161</w:t>
        </w:r>
      </w:hyperlink>
    </w:p>
    <w:p w14:paraId="2F0FAFB6" w14:textId="77777777" w:rsidR="00DB1854" w:rsidRDefault="00000000">
      <w:pPr>
        <w:pStyle w:val="Bibliography"/>
      </w:pPr>
      <w:bookmarkStart w:id="195" w:name="ref-rs11060704"/>
      <w:bookmarkEnd w:id="194"/>
      <w:r>
        <w:t xml:space="preserve">Mcilwaine, B., Casado, M.R., Leinster, P., 2019. Using 1st derivative reflectance signatures within a remote sensing framework to identify macroalgae in marine environments. Remote Sensing 11. </w:t>
      </w:r>
      <w:hyperlink r:id="rId31">
        <w:r w:rsidR="00DB1854">
          <w:rPr>
            <w:rStyle w:val="Hyperlink"/>
          </w:rPr>
          <w:t>https://doi.org/10.3390/rs11060704</w:t>
        </w:r>
      </w:hyperlink>
    </w:p>
    <w:p w14:paraId="07D498CF" w14:textId="77777777" w:rsidR="00DB1854" w:rsidRDefault="00000000">
      <w:pPr>
        <w:pStyle w:val="Bibliography"/>
      </w:pPr>
      <w:bookmarkStart w:id="196" w:name="ref-jmse11020367"/>
      <w:bookmarkEnd w:id="195"/>
      <w:r>
        <w:t xml:space="preserve">Mendoza-Segura, C., Fernández, E., Beca-Carretero, P., 2023. Predicted changes in the biogeographical range of gracilaria vermiculophylla under present and future climate scenarios. Journal of Marine Science and Engineering 11. </w:t>
      </w:r>
      <w:hyperlink r:id="rId32">
        <w:r w:rsidR="00DB1854">
          <w:rPr>
            <w:rStyle w:val="Hyperlink"/>
          </w:rPr>
          <w:t>https://doi.org/10.3390/jmse11020367</w:t>
        </w:r>
      </w:hyperlink>
    </w:p>
    <w:p w14:paraId="01F6FFD1" w14:textId="77777777" w:rsidR="00DB1854" w:rsidRDefault="00000000">
      <w:pPr>
        <w:pStyle w:val="Bibliography"/>
      </w:pPr>
      <w:bookmarkStart w:id="197" w:name="ref-Michel2021"/>
      <w:bookmarkEnd w:id="196"/>
      <w:r>
        <w:t xml:space="preserve">Michel, G., Le Bot, S., Lesourd, S., Lafite, R., 2021. Morpho-sedimentological and dynamic patterns in a ria type estuary: The belon estuary (south brittany, france). Journal of Maps 17, 389–400. </w:t>
      </w:r>
      <w:hyperlink r:id="rId33">
        <w:r w:rsidR="00DB1854">
          <w:rPr>
            <w:rStyle w:val="Hyperlink"/>
          </w:rPr>
          <w:t>https://doi.org/10.1080/17445647.2021.1925170</w:t>
        </w:r>
      </w:hyperlink>
    </w:p>
    <w:p w14:paraId="7BC09464" w14:textId="77777777" w:rsidR="00DB1854" w:rsidRDefault="00000000">
      <w:pPr>
        <w:pStyle w:val="Bibliography"/>
      </w:pPr>
      <w:bookmarkStart w:id="198" w:name="ref-mudd2010does"/>
      <w:bookmarkEnd w:id="197"/>
      <w:r>
        <w:t>Mudd, S.M., D’Alpaos, A., Morris, J.T., 2010. How does vegetation affect sedimentation on tidal marshes? Investigating particle capture and hydrodynamic controls on biologically mediated sedimentation. Journal of Geophysical Research: Earth Surface 115.</w:t>
      </w:r>
    </w:p>
    <w:p w14:paraId="2609CBA0" w14:textId="77777777" w:rsidR="00DB1854" w:rsidRDefault="00000000">
      <w:pPr>
        <w:pStyle w:val="Bibliography"/>
      </w:pPr>
      <w:bookmarkStart w:id="199" w:name="ref-nebel2020review"/>
      <w:bookmarkEnd w:id="198"/>
      <w:r>
        <w:t>Nebel, S., Beege, M., Schneider, S., Rey, G.D., 2020. A review of photogrammetry and photorealistic 3D models in education from a psychological perspective, in: Frontiers in Education. Frontiers Media SA, p. 144.</w:t>
      </w:r>
    </w:p>
    <w:p w14:paraId="60D576F0" w14:textId="77777777" w:rsidR="00DB1854" w:rsidRDefault="00000000">
      <w:pPr>
        <w:pStyle w:val="Bibliography"/>
      </w:pPr>
      <w:bookmarkStart w:id="200" w:name="ref-nyberg2007introduced"/>
      <w:bookmarkEnd w:id="199"/>
      <w:r>
        <w:t>Nyberg, C.D., 2007. Introduced marine macroalgae and habitat modifiers: Their ecological role and significant attributes. Department of Marine Ecology.</w:t>
      </w:r>
    </w:p>
    <w:p w14:paraId="7840CFC4" w14:textId="77777777" w:rsidR="00DB1854" w:rsidRDefault="00000000">
      <w:pPr>
        <w:pStyle w:val="Bibliography"/>
      </w:pPr>
      <w:bookmarkStart w:id="201" w:name="ref-nyberg2009flora"/>
      <w:bookmarkEnd w:id="200"/>
      <w:r>
        <w:t>Nyberg, C.D., Thomsen, M.S., Wallentinus, I., 2009. Flora and fauna associated with the introduced red alga gracilaria vermiculophylla. European Journal of Phycology 44, 395–403.</w:t>
      </w:r>
    </w:p>
    <w:p w14:paraId="696F98B2" w14:textId="77777777" w:rsidR="00DB1854" w:rsidRDefault="00000000">
      <w:pPr>
        <w:pStyle w:val="Bibliography"/>
      </w:pPr>
      <w:bookmarkStart w:id="202" w:name="ref-ohmi1956contributions"/>
      <w:bookmarkEnd w:id="201"/>
      <w:r>
        <w:t xml:space="preserve">OHMI, H., 1956. CONTRIBUTIONS TO THE KNOWLEDGE OF GRACILARIACEAE FROM JAPAN: Ⅱ. On a new species of the genus gracilariopsis, with some considerations on its ecology. </w:t>
      </w:r>
      <w:r>
        <w:rPr>
          <w:rFonts w:hint="eastAsia"/>
        </w:rPr>
        <w:t>北海道大學水産學部研究彙報</w:t>
      </w:r>
      <w:r>
        <w:t xml:space="preserve"> 6, 271–279.</w:t>
      </w:r>
    </w:p>
    <w:p w14:paraId="7941E6A9" w14:textId="77777777" w:rsidR="00DB1854" w:rsidRDefault="00000000">
      <w:pPr>
        <w:pStyle w:val="Bibliography"/>
      </w:pPr>
      <w:bookmarkStart w:id="203" w:name="ref-rs16234383"/>
      <w:bookmarkEnd w:id="202"/>
      <w:r w:rsidRPr="007047F6">
        <w:rPr>
          <w:lang w:val="fr-FR"/>
        </w:rPr>
        <w:t xml:space="preserve">Oiry, S., Davies, B.F.R., Sousa, A.I., Rosa, P., Zoffoli, M.L., Brunier, G., Gernez, P., Barillé, L., 2024. </w:t>
      </w:r>
      <w:r>
        <w:t xml:space="preserve">Discriminating seagrasses from green macroalgae in european intertidal areas using high-resolution multispectral drone imagery. Remote Sensing 16. </w:t>
      </w:r>
      <w:hyperlink r:id="rId34">
        <w:r w:rsidR="00DB1854">
          <w:rPr>
            <w:rStyle w:val="Hyperlink"/>
          </w:rPr>
          <w:t>https://doi.org/10.3390/rs16234383</w:t>
        </w:r>
      </w:hyperlink>
    </w:p>
    <w:p w14:paraId="703AE737" w14:textId="77777777" w:rsidR="00DB1854" w:rsidRDefault="00000000">
      <w:pPr>
        <w:pStyle w:val="Bibliography"/>
      </w:pPr>
      <w:bookmarkStart w:id="204" w:name="ref-olmedo2020far"/>
      <w:bookmarkEnd w:id="203"/>
      <w:r>
        <w:t xml:space="preserve">Olmedo-Masat, O.M., Raffo, M.P., Rodrı́guez-Pérez, D., Arijón, M., Sánchez-Carnero, N., 2020. How far can we classify macroalgae remotely? An example using a new </w:t>
      </w:r>
      <w:r>
        <w:lastRenderedPageBreak/>
        <w:t>spectral library of species from the south west atlantic (argentine patagonia). Remote Sensing 12, 3870.</w:t>
      </w:r>
    </w:p>
    <w:p w14:paraId="1EC5128F" w14:textId="77777777" w:rsidR="00DB1854" w:rsidRDefault="00000000">
      <w:pPr>
        <w:pStyle w:val="Bibliography"/>
      </w:pPr>
      <w:bookmarkStart w:id="205" w:name="ref-ortega2005fluxes"/>
      <w:bookmarkEnd w:id="204"/>
      <w:r>
        <w:t>Ortega, T., Ponce, R., Forja, J., Gómez-Parra, A., 2005. Fluxes of dissolved inorganic carbon in three estuarine systems of the cantabrian sea (north of spain). Journal of Marine Systems 53, 125–142.</w:t>
      </w:r>
    </w:p>
    <w:p w14:paraId="0965A8E2" w14:textId="77777777" w:rsidR="00DB1854" w:rsidRDefault="00000000">
      <w:pPr>
        <w:pStyle w:val="Bibliography"/>
      </w:pPr>
      <w:bookmarkStart w:id="206" w:name="ref-WoRMS303450"/>
      <w:bookmarkEnd w:id="205"/>
      <w:r>
        <w:t xml:space="preserve">Papenfuss, G.F., 1967. </w:t>
      </w:r>
      <w:hyperlink r:id="rId35">
        <w:r w:rsidR="00DB1854">
          <w:rPr>
            <w:rStyle w:val="Hyperlink"/>
          </w:rPr>
          <w:t>Notes on algal nomenclature - v. Various chlorophyceae and rhodophyceae</w:t>
        </w:r>
      </w:hyperlink>
      <w:r>
        <w:t>. Phykos 5, 95–105.</w:t>
      </w:r>
    </w:p>
    <w:p w14:paraId="1C0C8AAB" w14:textId="77777777" w:rsidR="00DB1854" w:rsidRDefault="00000000">
      <w:pPr>
        <w:pStyle w:val="Bibliography"/>
      </w:pPr>
      <w:bookmarkStart w:id="207" w:name="ref-peidro2024quantifying"/>
      <w:bookmarkEnd w:id="206"/>
      <w:r>
        <w:t>Peidro-Devesa, M.J., Martı́nez-Movilla, A., Rodrı́guez-Somoza, J.L., Sánchez, J.M., Román, M., 2024. Quantifying intertidal macroalgae stocks in the NW iberian peninsula using unmanned aerial vehicle (UAV) multispectral imagery. Regional Studies in Marine Science 103621.</w:t>
      </w:r>
    </w:p>
    <w:p w14:paraId="28308E2D" w14:textId="77777777" w:rsidR="00DB1854" w:rsidRDefault="00000000">
      <w:pPr>
        <w:pStyle w:val="Bibliography"/>
      </w:pPr>
      <w:bookmarkStart w:id="208" w:name="ref-ramus2017invasive"/>
      <w:bookmarkEnd w:id="207"/>
      <w:r>
        <w:t>Ramus, A.P., Silliman, B.R., Thomsen, M.S., Long, Z.T., 2017. An invasive foundation species enhances multifunctionality in a coastal ecosystem. Proceedings of the national academy of sciences 114, 8580–8585.</w:t>
      </w:r>
    </w:p>
    <w:p w14:paraId="69CB15D5" w14:textId="77777777" w:rsidR="00DB1854" w:rsidRPr="007047F6" w:rsidRDefault="00000000">
      <w:pPr>
        <w:pStyle w:val="Bibliography"/>
        <w:rPr>
          <w:lang w:val="fr-FR"/>
        </w:rPr>
      </w:pPr>
      <w:bookmarkStart w:id="209" w:name="ref-roca2022monitoring"/>
      <w:bookmarkEnd w:id="208"/>
      <w:r>
        <w:t xml:space="preserve">Roca, M., Dunbar, M.B., Román, A., Caballero, I., Zoffoli, M.L., Gernez, P., Navarro, G., 2022. Monitoring the marine invasive alien species rugulopteryx okamurae using unmanned aerial vehicles and satellites. </w:t>
      </w:r>
      <w:proofErr w:type="spellStart"/>
      <w:r w:rsidRPr="007047F6">
        <w:rPr>
          <w:lang w:val="fr-FR"/>
        </w:rPr>
        <w:t>Frontiers</w:t>
      </w:r>
      <w:proofErr w:type="spellEnd"/>
      <w:r w:rsidRPr="007047F6">
        <w:rPr>
          <w:lang w:val="fr-FR"/>
        </w:rPr>
        <w:t xml:space="preserve"> in Marine Science 9, 1004012.</w:t>
      </w:r>
    </w:p>
    <w:p w14:paraId="2F118324" w14:textId="77777777" w:rsidR="00DB1854" w:rsidRDefault="00000000">
      <w:pPr>
        <w:pStyle w:val="Bibliography"/>
      </w:pPr>
      <w:bookmarkStart w:id="210" w:name="ref-roman2024mapping"/>
      <w:bookmarkEnd w:id="209"/>
      <w:proofErr w:type="spellStart"/>
      <w:r w:rsidRPr="007047F6">
        <w:rPr>
          <w:lang w:val="fr-FR"/>
        </w:rPr>
        <w:t>Román</w:t>
      </w:r>
      <w:proofErr w:type="spellEnd"/>
      <w:r w:rsidRPr="007047F6">
        <w:rPr>
          <w:lang w:val="fr-FR"/>
        </w:rPr>
        <w:t xml:space="preserve">, A., Oiry, S., Davies, B.F., Rosa, P., Gernez, P., </w:t>
      </w:r>
      <w:proofErr w:type="spellStart"/>
      <w:r w:rsidRPr="007047F6">
        <w:rPr>
          <w:lang w:val="fr-FR"/>
        </w:rPr>
        <w:t>Tovar-Sánchez</w:t>
      </w:r>
      <w:proofErr w:type="spellEnd"/>
      <w:r w:rsidRPr="007047F6">
        <w:rPr>
          <w:lang w:val="fr-FR"/>
        </w:rPr>
        <w:t xml:space="preserve">, A., Navarro, G., </w:t>
      </w:r>
      <w:proofErr w:type="spellStart"/>
      <w:r w:rsidRPr="007047F6">
        <w:rPr>
          <w:lang w:val="fr-FR"/>
        </w:rPr>
        <w:t>Méléder</w:t>
      </w:r>
      <w:proofErr w:type="spellEnd"/>
      <w:r w:rsidRPr="007047F6">
        <w:rPr>
          <w:lang w:val="fr-FR"/>
        </w:rPr>
        <w:t xml:space="preserve">, V., Barillé, L., 2024. </w:t>
      </w:r>
      <w:r>
        <w:t>Mapping intertidal microphytobenthic biomass with very high-resolution remote sensing imagery in an estuarine system. Science of The Total Environment 177025.</w:t>
      </w:r>
    </w:p>
    <w:p w14:paraId="4DE0D218" w14:textId="77777777" w:rsidR="00DB1854" w:rsidRDefault="00000000">
      <w:pPr>
        <w:pStyle w:val="Bibliography"/>
      </w:pPr>
      <w:bookmarkStart w:id="211" w:name="ref-roman2021using"/>
      <w:bookmarkEnd w:id="210"/>
      <w:r>
        <w:t>Román, A., Tovar-Sánchez, A., Olivé, I., Navarro, G., 2021. Using a UAV-mounted multispectral camera for the monitoring of marine macrophytes. Frontiers in Marine Science 8, 722698.</w:t>
      </w:r>
    </w:p>
    <w:p w14:paraId="44E8D0A3" w14:textId="77777777" w:rsidR="00DB1854" w:rsidRDefault="00000000">
      <w:pPr>
        <w:pStyle w:val="Bibliography"/>
      </w:pPr>
      <w:bookmarkStart w:id="212" w:name="ref-romero2008sintering"/>
      <w:bookmarkEnd w:id="211"/>
      <w:r>
        <w:t>Romero, M., Andrés, A., Alonso, R., Viguri, J., Rincón, J.M., 2008. Sintering behaviour of ceramic bodies from contaminated marine sediments. Ceramics International 34, 1917–1924.</w:t>
      </w:r>
    </w:p>
    <w:p w14:paraId="3298E8F6" w14:textId="77777777" w:rsidR="00DB1854" w:rsidRDefault="00000000">
      <w:pPr>
        <w:pStyle w:val="Bibliography"/>
      </w:pPr>
      <w:bookmarkStart w:id="213" w:name="ref-rueness2005life"/>
      <w:bookmarkEnd w:id="212"/>
      <w:r>
        <w:t>Rueness, J., 2005. Life history and molecular sequences of gracilaria vermiculophylla (gracilariales, rhodophyta), a new introduction to european waters. Phycologia 44, 120–128.</w:t>
      </w:r>
    </w:p>
    <w:p w14:paraId="2F2E06DA" w14:textId="77777777" w:rsidR="00DB1854" w:rsidRDefault="00000000">
      <w:pPr>
        <w:pStyle w:val="Bibliography"/>
      </w:pPr>
      <w:bookmarkStart w:id="214" w:name="ref-savitzky1964smoothing"/>
      <w:bookmarkEnd w:id="213"/>
      <w:r>
        <w:t>Savitzky, A., Golay, M.J., 1964. Smoothing and differentiation of data by simplified least squares procedures. Analytical chemistry 36, 1627–1639.</w:t>
      </w:r>
    </w:p>
    <w:p w14:paraId="13C998BD" w14:textId="77777777" w:rsidR="00DB1854" w:rsidRDefault="00000000">
      <w:pPr>
        <w:pStyle w:val="Bibliography"/>
      </w:pPr>
      <w:bookmarkStart w:id="215" w:name="ref-sfriso2012spreading"/>
      <w:bookmarkEnd w:id="214"/>
      <w:r>
        <w:lastRenderedPageBreak/>
        <w:t>Sfriso, A., Wolf, M.A., Maistro, S., Sciuto, K., Moro, I., 2012. Spreading and autoecology of the invasive species gracilaria vermiculophylla (gracilariales, rhodophyta) in the lagoons of the north-western adriatic sea (mediterranean sea, italy). Estuarine, Coastal and Shelf Science 114, 192–198.</w:t>
      </w:r>
    </w:p>
    <w:p w14:paraId="37F53F56" w14:textId="77777777" w:rsidR="00DB1854" w:rsidRDefault="00000000">
      <w:pPr>
        <w:pStyle w:val="Bibliography"/>
      </w:pPr>
      <w:bookmarkStart w:id="216" w:name="ref-simberloff2021maintenance"/>
      <w:bookmarkEnd w:id="215"/>
      <w:r>
        <w:t>Simberloff, D., 2021. Maintenance management and eradication of established aquatic invaders. Hydrobiologia 848, 2399–2420.</w:t>
      </w:r>
    </w:p>
    <w:p w14:paraId="568B9451" w14:textId="77777777" w:rsidR="00DB1854" w:rsidRDefault="00000000">
      <w:pPr>
        <w:pStyle w:val="Bibliography"/>
      </w:pPr>
      <w:bookmarkStart w:id="217" w:name="ref-Simon2024ShinyApp"/>
      <w:bookmarkEnd w:id="216"/>
      <w:r>
        <w:t xml:space="preserve">Simon, O., 2024. </w:t>
      </w:r>
      <w:hyperlink r:id="rId36">
        <w:r w:rsidR="00DB1854">
          <w:rPr>
            <w:rStyle w:val="Hyperlink"/>
          </w:rPr>
          <w:t>Shiny app for validation dataset building</w:t>
        </w:r>
      </w:hyperlink>
      <w:r>
        <w:t>.</w:t>
      </w:r>
    </w:p>
    <w:p w14:paraId="43C5CB9B" w14:textId="77777777" w:rsidR="00DB1854" w:rsidRPr="007047F6" w:rsidRDefault="00000000">
      <w:pPr>
        <w:pStyle w:val="Bibliography"/>
        <w:rPr>
          <w:lang w:val="fr-FR"/>
        </w:rPr>
      </w:pPr>
      <w:bookmarkStart w:id="218" w:name="ref-sotka2018combining"/>
      <w:bookmarkEnd w:id="217"/>
      <w:r>
        <w:t xml:space="preserve">Sotka, E.E., Baumgardner, A.W., Bippus, P.M., Destombe, C., Duermit, E.A., Endo, H., Flanagan, B.A., Kamiya, M., Lees, L.E., Murren, C.J., others, 2018. Combining niche shift and population genetic analyses predicts rapid phenotypic evolution during invasion. </w:t>
      </w:r>
      <w:proofErr w:type="spellStart"/>
      <w:r w:rsidRPr="007047F6">
        <w:rPr>
          <w:lang w:val="fr-FR"/>
        </w:rPr>
        <w:t>Evolutionary</w:t>
      </w:r>
      <w:proofErr w:type="spellEnd"/>
      <w:r w:rsidRPr="007047F6">
        <w:rPr>
          <w:lang w:val="fr-FR"/>
        </w:rPr>
        <w:t xml:space="preserve"> Applications 11, 781–793.</w:t>
      </w:r>
    </w:p>
    <w:p w14:paraId="1620CD88" w14:textId="77777777" w:rsidR="00DB1854" w:rsidRPr="007047F6" w:rsidRDefault="00000000">
      <w:pPr>
        <w:pStyle w:val="Bibliography"/>
        <w:rPr>
          <w:lang w:val="fr-FR"/>
        </w:rPr>
      </w:pPr>
      <w:bookmarkStart w:id="219" w:name="ref-surget2017processus"/>
      <w:bookmarkEnd w:id="218"/>
      <w:proofErr w:type="spellStart"/>
      <w:r w:rsidRPr="007047F6">
        <w:rPr>
          <w:lang w:val="fr-FR"/>
        </w:rPr>
        <w:t>Surget</w:t>
      </w:r>
      <w:proofErr w:type="spellEnd"/>
      <w:r w:rsidRPr="007047F6">
        <w:rPr>
          <w:lang w:val="fr-FR"/>
        </w:rPr>
        <w:t xml:space="preserve">, G., 2017. Processus adaptatifs des végétaux marins face au changement climatique à différentes échelles de temps et </w:t>
      </w:r>
      <w:proofErr w:type="gramStart"/>
      <w:r w:rsidRPr="007047F6">
        <w:rPr>
          <w:lang w:val="fr-FR"/>
        </w:rPr>
        <w:t>d’espace:</w:t>
      </w:r>
      <w:proofErr w:type="gramEnd"/>
      <w:r w:rsidRPr="007047F6">
        <w:rPr>
          <w:lang w:val="fr-FR"/>
        </w:rPr>
        <w:t xml:space="preserve"> Dynamique de populations, métabolomique, écophysiologie et potentiels de valorisation (PhD </w:t>
      </w:r>
      <w:proofErr w:type="spellStart"/>
      <w:r w:rsidRPr="007047F6">
        <w:rPr>
          <w:lang w:val="fr-FR"/>
        </w:rPr>
        <w:t>thesis</w:t>
      </w:r>
      <w:proofErr w:type="spellEnd"/>
      <w:r w:rsidRPr="007047F6">
        <w:rPr>
          <w:lang w:val="fr-FR"/>
        </w:rPr>
        <w:t>). Université de Bretagne occidentale-Brest.</w:t>
      </w:r>
    </w:p>
    <w:p w14:paraId="0379942E" w14:textId="77777777" w:rsidR="00DB1854" w:rsidRDefault="00000000">
      <w:pPr>
        <w:pStyle w:val="Bibliography"/>
      </w:pPr>
      <w:bookmarkStart w:id="220" w:name="ref-Tankoua2011"/>
      <w:bookmarkEnd w:id="219"/>
      <w:proofErr w:type="spellStart"/>
      <w:r w:rsidRPr="007047F6">
        <w:rPr>
          <w:lang w:val="fr-FR"/>
        </w:rPr>
        <w:t>Tankoua</w:t>
      </w:r>
      <w:proofErr w:type="spellEnd"/>
      <w:r w:rsidRPr="007047F6">
        <w:rPr>
          <w:lang w:val="fr-FR"/>
        </w:rPr>
        <w:t xml:space="preserve">, O.F., Buffet, P.-E., </w:t>
      </w:r>
      <w:proofErr w:type="spellStart"/>
      <w:r w:rsidRPr="007047F6">
        <w:rPr>
          <w:lang w:val="fr-FR"/>
        </w:rPr>
        <w:t>Amiard</w:t>
      </w:r>
      <w:proofErr w:type="spellEnd"/>
      <w:r w:rsidRPr="007047F6">
        <w:rPr>
          <w:lang w:val="fr-FR"/>
        </w:rPr>
        <w:t xml:space="preserve">, J.-C., </w:t>
      </w:r>
      <w:proofErr w:type="spellStart"/>
      <w:r w:rsidRPr="007047F6">
        <w:rPr>
          <w:lang w:val="fr-FR"/>
        </w:rPr>
        <w:t>Amiard</w:t>
      </w:r>
      <w:proofErr w:type="spellEnd"/>
      <w:r w:rsidRPr="007047F6">
        <w:rPr>
          <w:lang w:val="fr-FR"/>
        </w:rPr>
        <w:t xml:space="preserve">-Triquet, C., </w:t>
      </w:r>
      <w:proofErr w:type="spellStart"/>
      <w:r w:rsidRPr="007047F6">
        <w:rPr>
          <w:lang w:val="fr-FR"/>
        </w:rPr>
        <w:t>Mouneyrac</w:t>
      </w:r>
      <w:proofErr w:type="spellEnd"/>
      <w:r w:rsidRPr="007047F6">
        <w:rPr>
          <w:lang w:val="fr-FR"/>
        </w:rPr>
        <w:t xml:space="preserve">, C., Berthet, B., 2011. </w:t>
      </w:r>
      <w:r>
        <w:t xml:space="preserve">Potential influence of confounding factors (size, salinity) on biomarkers in the sentinel species scrobicularia plana used in programmes monitoring estuarine quality. Environmental Science and Pollution Research 18, 1253–1263. </w:t>
      </w:r>
      <w:hyperlink r:id="rId37">
        <w:r w:rsidR="00DB1854">
          <w:rPr>
            <w:rStyle w:val="Hyperlink"/>
          </w:rPr>
          <w:t>https://doi.org/10.1007/s11356-011-0479-3</w:t>
        </w:r>
      </w:hyperlink>
    </w:p>
    <w:p w14:paraId="6A365DE8" w14:textId="77777777" w:rsidR="00DB1854" w:rsidRDefault="00000000">
      <w:pPr>
        <w:pStyle w:val="Bibliography"/>
      </w:pPr>
      <w:bookmarkStart w:id="221" w:name="ref-terada2002review"/>
      <w:bookmarkEnd w:id="220"/>
      <w:r>
        <w:t>Terada, R., Yamamoto, H., 2002. Review of gracilaria vermiculophylla (ohmi) papenfuss and other species in japan and asia. Taxonomy of economic seaweeds, with special reference to Pacific species 8, 225–230.</w:t>
      </w:r>
    </w:p>
    <w:p w14:paraId="42BD8C23" w14:textId="77777777" w:rsidR="00DB1854" w:rsidRDefault="00000000">
      <w:pPr>
        <w:pStyle w:val="Bibliography"/>
      </w:pPr>
      <w:bookmarkStart w:id="222" w:name="ref-thomsen2009distribution"/>
      <w:bookmarkEnd w:id="221"/>
      <w:r>
        <w:t>Thomsen, M.S., McGlathery, K., Schwarzschild, A., Silliman, B., 2009. Distribution and ecological role of the non-native macroalga gracilaria vermiculophylla in virginia salt marshes. Biological Invasions 11, 2303–2316.</w:t>
      </w:r>
    </w:p>
    <w:p w14:paraId="7CB5E20B" w14:textId="77777777" w:rsidR="00DB1854" w:rsidRDefault="00000000">
      <w:pPr>
        <w:pStyle w:val="Bibliography"/>
      </w:pPr>
      <w:bookmarkStart w:id="223" w:name="ref-thomsen2007gracilaria"/>
      <w:bookmarkEnd w:id="222"/>
      <w:r>
        <w:t>Thomsen, M.S., Staehr, P.A., Nyberg, C.D., Schwærter, S., Krause-Jensen, D., Silliman, B.R., 2007. Gracilaria vermiculophylla (ohmi) papenfuss, 1967 (rhodophyta, gracilariaceae) in northern europe, with emphasis on danish conditions, and what to expect in the future. Aquatic invasions 2, 83–94.</w:t>
      </w:r>
    </w:p>
    <w:p w14:paraId="68ADBD33" w14:textId="77777777" w:rsidR="00DB1854" w:rsidRPr="007047F6" w:rsidRDefault="00000000">
      <w:pPr>
        <w:pStyle w:val="Bibliography"/>
        <w:rPr>
          <w:lang w:val="fr-FR"/>
        </w:rPr>
      </w:pPr>
      <w:bookmarkStart w:id="224" w:name="ref-thomsen2013effects"/>
      <w:bookmarkEnd w:id="223"/>
      <w:r>
        <w:t xml:space="preserve">Thomsen, M.S., Stæhr, P.A., Nejrup, L., Schiel, D.R., 2013. Effects of the invasive macroalgae gracilaria vermiculophylla on two co-occurring foundation species and associated invertebrates. </w:t>
      </w:r>
      <w:proofErr w:type="spellStart"/>
      <w:r w:rsidRPr="007047F6">
        <w:rPr>
          <w:lang w:val="fr-FR"/>
        </w:rPr>
        <w:t>Aquatic</w:t>
      </w:r>
      <w:proofErr w:type="spellEnd"/>
      <w:r w:rsidRPr="007047F6">
        <w:rPr>
          <w:lang w:val="fr-FR"/>
        </w:rPr>
        <w:t xml:space="preserve"> Invasions 8, 133–145.</w:t>
      </w:r>
    </w:p>
    <w:p w14:paraId="6C403B72" w14:textId="77777777" w:rsidR="00DB1854" w:rsidRDefault="00000000">
      <w:pPr>
        <w:pStyle w:val="Bibliography"/>
      </w:pPr>
      <w:bookmarkStart w:id="225" w:name="ref-valle2015mapping"/>
      <w:bookmarkEnd w:id="224"/>
      <w:r w:rsidRPr="007047F6">
        <w:rPr>
          <w:lang w:val="fr-FR"/>
        </w:rPr>
        <w:lastRenderedPageBreak/>
        <w:t xml:space="preserve">Valle, M., Pala, V., </w:t>
      </w:r>
      <w:proofErr w:type="spellStart"/>
      <w:r w:rsidRPr="007047F6">
        <w:rPr>
          <w:lang w:val="fr-FR"/>
        </w:rPr>
        <w:t>Lafon</w:t>
      </w:r>
      <w:proofErr w:type="spellEnd"/>
      <w:r w:rsidRPr="007047F6">
        <w:rPr>
          <w:lang w:val="fr-FR"/>
        </w:rPr>
        <w:t xml:space="preserve">, V., </w:t>
      </w:r>
      <w:proofErr w:type="spellStart"/>
      <w:r w:rsidRPr="007047F6">
        <w:rPr>
          <w:lang w:val="fr-FR"/>
        </w:rPr>
        <w:t>Dehouck</w:t>
      </w:r>
      <w:proofErr w:type="spellEnd"/>
      <w:r w:rsidRPr="007047F6">
        <w:rPr>
          <w:lang w:val="fr-FR"/>
        </w:rPr>
        <w:t xml:space="preserve">, A., </w:t>
      </w:r>
      <w:proofErr w:type="spellStart"/>
      <w:r w:rsidRPr="007047F6">
        <w:rPr>
          <w:lang w:val="fr-FR"/>
        </w:rPr>
        <w:t>Garmendia</w:t>
      </w:r>
      <w:proofErr w:type="spellEnd"/>
      <w:r w:rsidRPr="007047F6">
        <w:rPr>
          <w:lang w:val="fr-FR"/>
        </w:rPr>
        <w:t xml:space="preserve">, J.M., Borja, A., </w:t>
      </w:r>
      <w:proofErr w:type="spellStart"/>
      <w:r w:rsidRPr="007047F6">
        <w:rPr>
          <w:lang w:val="fr-FR"/>
        </w:rPr>
        <w:t>Chust</w:t>
      </w:r>
      <w:proofErr w:type="spellEnd"/>
      <w:r w:rsidRPr="007047F6">
        <w:rPr>
          <w:lang w:val="fr-FR"/>
        </w:rPr>
        <w:t xml:space="preserve">, G., 2015. </w:t>
      </w:r>
      <w:r>
        <w:t>Mapping estuarine habitats using airborne hyperspectral imagery, with special focus on seagrass meadows. Estuarine, Coastal and Shelf Science 164, 433–442.</w:t>
      </w:r>
    </w:p>
    <w:p w14:paraId="77357028" w14:textId="77777777" w:rsidR="00DB1854" w:rsidRDefault="00000000">
      <w:pPr>
        <w:pStyle w:val="Bibliography"/>
      </w:pPr>
      <w:bookmarkStart w:id="226" w:name="ref-van2003reintroduction"/>
      <w:bookmarkEnd w:id="225"/>
      <w:r>
        <w:t>Van Katwijk, M., 2003. Reintroduction of eelgrass (zostera marina l.) in the dutch wadden sea: A research overview and management vision, in: Challenges to the Wadden Sea Area. In: Proceedings of the 10th International Scientific Wadden Sea Symposium, Groningen, the Netherlands. pp. 173–195.</w:t>
      </w:r>
    </w:p>
    <w:p w14:paraId="581CB660" w14:textId="77777777" w:rsidR="00DB1854" w:rsidRDefault="00000000">
      <w:pPr>
        <w:pStyle w:val="Bibliography"/>
      </w:pPr>
      <w:bookmarkStart w:id="227" w:name="ref-weinberger2008invasive"/>
      <w:bookmarkEnd w:id="226"/>
      <w:r>
        <w:t>Weinberger, F., Buchholz, B., Karez, R., Wahl, M., 2008. The invasive red alga gracilaria vermiculophylla in the baltic sea: Adaptation to brackish water may compensate for light limitation. Aquatic Biology 3, 251–264.</w:t>
      </w:r>
    </w:p>
    <w:p w14:paraId="608D66DA" w14:textId="77777777" w:rsidR="00DB1854" w:rsidRDefault="00000000">
      <w:pPr>
        <w:pStyle w:val="Bibliography"/>
      </w:pPr>
      <w:bookmarkStart w:id="228" w:name="ref-williams2007global"/>
      <w:bookmarkEnd w:id="227"/>
      <w:r>
        <w:t>Williams, S.L., Smith, J.E., 2007. A global review of the distribution, taxonomy, and impacts of introduced seaweeds. Annu. Rev. Ecol. Evol. Syst. 38, 327–359.</w:t>
      </w:r>
    </w:p>
    <w:p w14:paraId="2BAF9B34" w14:textId="77777777" w:rsidR="00DB1854" w:rsidRDefault="00000000">
      <w:pPr>
        <w:pStyle w:val="Bibliography"/>
      </w:pPr>
      <w:bookmarkStart w:id="229" w:name="ref-d14121077"/>
      <w:bookmarkEnd w:id="228"/>
      <w:r>
        <w:t xml:space="preserve">Zenetos, A., Tsiamis, K., Galanidi, M., Carvalho, N., Bartilotti, C., Canning-Clode, J., Castriota, L., Chainho, P., Comas-González, R., Costa, A.C., Dragičević, B., Dulčić, J., Faasse, M., Florin, A.-B., Gittenberger, A., Jakobsen, H., Jelmert, A., Kerckhof, F., Lehtiniemi, M., Livi, S., Lundgreen, K., Macic, V., Massé, C., Mavrič, B., Naddafi, R., Orlando-Bonaca, M., Petovic, S., Png-Gonzalez, L., Carbonell Quetglas, A., Ribeiro, R.S., Cidade, T., Smolders, S., Stæhr, P.A.U., Viard, F., Outinen, O., 2022. Status and trends in the rate of introduction of marine non-indigenous species in european seas. Diversity 14. </w:t>
      </w:r>
      <w:hyperlink r:id="rId38">
        <w:r w:rsidR="00DB1854">
          <w:rPr>
            <w:rStyle w:val="Hyperlink"/>
          </w:rPr>
          <w:t>https://doi.org/10.3390/d14121077</w:t>
        </w:r>
      </w:hyperlink>
    </w:p>
    <w:p w14:paraId="0AE1E3D9" w14:textId="77777777" w:rsidR="00DB1854" w:rsidRDefault="00000000">
      <w:pPr>
        <w:pStyle w:val="Bibliography"/>
      </w:pPr>
      <w:bookmarkStart w:id="230" w:name="ref-zoffoli2021decadal"/>
      <w:bookmarkEnd w:id="229"/>
      <w:r>
        <w:t>Zoffoli, M.L., Gernez, P., Godet, L., Peters, S., Oiry, S., Barillé, L., 2021. Decadal increase in the ecological status of a north-atlantic intertidal seagrass meadow observed with multi-mission satellite time-series. Ecological Indicators 130, 108033.</w:t>
      </w:r>
    </w:p>
    <w:p w14:paraId="16EEBA06" w14:textId="77777777" w:rsidR="00DB1854" w:rsidRDefault="00000000">
      <w:pPr>
        <w:pStyle w:val="Bibliography"/>
      </w:pPr>
      <w:bookmarkStart w:id="231" w:name="ref-zoffoli2023remote"/>
      <w:bookmarkEnd w:id="230"/>
      <w:r>
        <w:t>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bookmarkEnd w:id="157"/>
      <w:bookmarkEnd w:id="159"/>
      <w:bookmarkEnd w:id="231"/>
    </w:p>
    <w:sectPr w:rsidR="00DB1854">
      <w:footerReference w:type="default" r:id="rId39"/>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6" w:author="Bede Davies" w:date="2024-12-20T12:16:00Z" w:initials="BFRD">
    <w:p w14:paraId="02C9BD62" w14:textId="77777777" w:rsidR="00D87483" w:rsidRDefault="00D87483" w:rsidP="00D87483">
      <w:r>
        <w:rPr>
          <w:rStyle w:val="CommentReference"/>
        </w:rPr>
        <w:annotationRef/>
      </w:r>
      <w:r>
        <w:rPr>
          <w:sz w:val="20"/>
          <w:szCs w:val="20"/>
        </w:rPr>
        <w:t>Unless you have a citation to back this up I would remove or get rid of “often”</w:t>
      </w:r>
    </w:p>
  </w:comment>
  <w:comment w:id="17" w:author="Bede Davies" w:date="2024-12-20T12:31:00Z" w:initials="BFRD">
    <w:p w14:paraId="6F716889" w14:textId="77777777" w:rsidR="001435A8" w:rsidRDefault="001435A8" w:rsidP="001435A8">
      <w:r>
        <w:rPr>
          <w:rStyle w:val="CommentReference"/>
        </w:rPr>
        <w:annotationRef/>
      </w:r>
      <w:r>
        <w:rPr>
          <w:sz w:val="20"/>
          <w:szCs w:val="20"/>
        </w:rPr>
        <w:t>To keep to the awful American commas</w:t>
      </w:r>
    </w:p>
  </w:comment>
  <w:comment w:id="19" w:author="Bede Davies" w:date="2024-12-20T12:31:00Z" w:initials="BFRD">
    <w:p w14:paraId="1ABE4B57" w14:textId="77777777" w:rsidR="001435A8" w:rsidRDefault="001435A8" w:rsidP="001435A8">
      <w:r>
        <w:rPr>
          <w:rStyle w:val="CommentReference"/>
        </w:rPr>
        <w:annotationRef/>
      </w:r>
      <w:r>
        <w:rPr>
          <w:sz w:val="20"/>
          <w:szCs w:val="20"/>
        </w:rPr>
        <w:t>Why Bold?</w:t>
      </w:r>
    </w:p>
  </w:comment>
  <w:comment w:id="35" w:author="Bede Davies" w:date="2024-12-20T12:36:00Z" w:initials="BFRD">
    <w:p w14:paraId="0F9D3E18" w14:textId="77777777" w:rsidR="008E69FC" w:rsidRDefault="008E69FC" w:rsidP="008E69FC">
      <w:r>
        <w:rPr>
          <w:rStyle w:val="CommentReference"/>
        </w:rPr>
        <w:annotationRef/>
      </w:r>
      <w:r>
        <w:rPr>
          <w:sz w:val="20"/>
          <w:szCs w:val="20"/>
        </w:rPr>
        <w:t>Guessing Laurent likes this, I feel it is useless additions but can leave in if you like. Might be good to say what classes these species come from? Bivalves etc.</w:t>
      </w:r>
    </w:p>
  </w:comment>
  <w:comment w:id="39" w:author="Bede Davies" w:date="2024-12-20T12:37:00Z" w:initials="BFRD">
    <w:p w14:paraId="5B354D61" w14:textId="77777777" w:rsidR="002E644D" w:rsidRDefault="002E644D" w:rsidP="002E644D">
      <w:r>
        <w:rPr>
          <w:rStyle w:val="CommentReference"/>
        </w:rPr>
        <w:annotationRef/>
      </w:r>
      <w:r>
        <w:rPr>
          <w:sz w:val="20"/>
          <w:szCs w:val="20"/>
        </w:rPr>
        <w:t>Never heard of cantabrian sea.</w:t>
      </w:r>
    </w:p>
  </w:comment>
  <w:comment w:id="44" w:author="Bede Davies" w:date="2024-12-20T12:38:00Z" w:initials="BFRD">
    <w:p w14:paraId="3A3272AF" w14:textId="77777777" w:rsidR="002E644D" w:rsidRDefault="002E644D" w:rsidP="002E644D">
      <w:r>
        <w:rPr>
          <w:rStyle w:val="CommentReference"/>
        </w:rPr>
        <w:annotationRef/>
      </w:r>
      <w:r>
        <w:rPr>
          <w:sz w:val="20"/>
          <w:szCs w:val="20"/>
        </w:rPr>
        <w:t>Are we using the accent or not?</w:t>
      </w:r>
    </w:p>
  </w:comment>
  <w:comment w:id="48" w:author="Bede Davies" w:date="2024-12-20T12:39:00Z" w:initials="BFRD">
    <w:p w14:paraId="66391734" w14:textId="77777777" w:rsidR="002E644D" w:rsidRDefault="002E644D" w:rsidP="002E644D">
      <w:r>
        <w:rPr>
          <w:rStyle w:val="CommentReference"/>
        </w:rPr>
        <w:annotationRef/>
      </w:r>
      <w:r>
        <w:rPr>
          <w:sz w:val="20"/>
          <w:szCs w:val="20"/>
        </w:rPr>
        <w:t>Disgusting use of my image ;)</w:t>
      </w:r>
    </w:p>
  </w:comment>
  <w:comment w:id="54" w:author="Bede Davies" w:date="2024-12-20T12:40:00Z" w:initials="BFRD">
    <w:p w14:paraId="30D368C1" w14:textId="77777777" w:rsidR="002E644D" w:rsidRDefault="002E644D" w:rsidP="002E644D">
      <w:r>
        <w:rPr>
          <w:rStyle w:val="CommentReference"/>
        </w:rPr>
        <w:annotationRef/>
      </w:r>
      <w:r>
        <w:rPr>
          <w:sz w:val="20"/>
          <w:szCs w:val="20"/>
        </w:rPr>
        <w:t>?</w:t>
      </w:r>
    </w:p>
  </w:comment>
  <w:comment w:id="57" w:author="Bede Davies" w:date="2024-12-20T12:42:00Z" w:initials="BFRD">
    <w:p w14:paraId="7F3E16E7" w14:textId="77777777" w:rsidR="002E644D" w:rsidRDefault="002E644D" w:rsidP="002E644D">
      <w:r>
        <w:rPr>
          <w:rStyle w:val="CommentReference"/>
        </w:rPr>
        <w:annotationRef/>
      </w:r>
      <w:r>
        <w:rPr>
          <w:sz w:val="20"/>
          <w:szCs w:val="20"/>
        </w:rPr>
        <w:t>I fucking hate where this acronym comes from.</w:t>
      </w:r>
    </w:p>
  </w:comment>
  <w:comment w:id="58" w:author="Bede Davies" w:date="2024-12-20T12:42:00Z" w:initials="BFRD">
    <w:p w14:paraId="3A602D5C" w14:textId="77777777" w:rsidR="002E644D" w:rsidRDefault="002E644D" w:rsidP="002E644D">
      <w:r>
        <w:rPr>
          <w:rStyle w:val="CommentReference"/>
        </w:rPr>
        <w:annotationRef/>
      </w:r>
      <w:r>
        <w:rPr>
          <w:sz w:val="20"/>
          <w:szCs w:val="20"/>
        </w:rPr>
        <w:t>It is such bad English. Ranging what?!?!?</w:t>
      </w:r>
    </w:p>
  </w:comment>
  <w:comment w:id="76" w:author="Bede Davies" w:date="2024-12-20T12:48:00Z" w:initials="BFRD">
    <w:p w14:paraId="4BC26EF6" w14:textId="77777777" w:rsidR="00F76A94" w:rsidRDefault="00F76A94" w:rsidP="00F76A94">
      <w:r>
        <w:rPr>
          <w:rStyle w:val="CommentReference"/>
        </w:rPr>
        <w:annotationRef/>
      </w:r>
      <w:r>
        <w:rPr>
          <w:sz w:val="20"/>
          <w:szCs w:val="20"/>
        </w:rPr>
        <w:t>Only issue, may be that the model I ran isn’t technically a habitat suitability model (if you do habitat suitability modally)</w:t>
      </w:r>
    </w:p>
  </w:comment>
  <w:comment w:id="74" w:author="Bede Davies" w:date="2024-12-20T12:46:00Z" w:initials="BFRD">
    <w:p w14:paraId="780B02E9" w14:textId="43E55A23" w:rsidR="002E644D" w:rsidRDefault="002E644D" w:rsidP="002E644D">
      <w:r>
        <w:rPr>
          <w:rStyle w:val="CommentReference"/>
        </w:rPr>
        <w:annotationRef/>
      </w:r>
      <w:r>
        <w:rPr>
          <w:sz w:val="20"/>
          <w:szCs w:val="20"/>
        </w:rPr>
        <w:t>I like this.</w:t>
      </w:r>
    </w:p>
  </w:comment>
  <w:comment w:id="75" w:author="Bede Davies" w:date="2024-12-20T12:46:00Z" w:initials="BFRD">
    <w:p w14:paraId="21C60ED8" w14:textId="77777777" w:rsidR="002E644D" w:rsidRDefault="002E644D" w:rsidP="002E644D">
      <w:r>
        <w:rPr>
          <w:rStyle w:val="CommentReference"/>
        </w:rPr>
        <w:annotationRef/>
      </w:r>
      <w:r>
        <w:rPr>
          <w:sz w:val="20"/>
          <w:szCs w:val="20"/>
        </w:rPr>
        <w:t>Alot. Nice work!</w:t>
      </w:r>
    </w:p>
  </w:comment>
  <w:comment w:id="97" w:author="Bede Davies" w:date="2024-12-20T12:54:00Z" w:initials="BFRD">
    <w:p w14:paraId="0BB23A7E" w14:textId="77777777" w:rsidR="00B97A64" w:rsidRDefault="00B97A64" w:rsidP="00B97A64">
      <w:r>
        <w:rPr>
          <w:rStyle w:val="CommentReference"/>
        </w:rPr>
        <w:annotationRef/>
      </w:r>
      <w:r>
        <w:rPr>
          <w:sz w:val="20"/>
          <w:szCs w:val="20"/>
        </w:rPr>
        <w:t>Really well written, well done.</w:t>
      </w:r>
    </w:p>
  </w:comment>
  <w:comment w:id="101" w:author="Bede Davies" w:date="2024-12-20T12:55:00Z" w:initials="BFRD">
    <w:p w14:paraId="3FB875CE" w14:textId="77777777" w:rsidR="00B97A64" w:rsidRDefault="00B97A64" w:rsidP="00B97A64">
      <w:r>
        <w:rPr>
          <w:rStyle w:val="CommentReference"/>
        </w:rPr>
        <w:annotationRef/>
      </w:r>
      <w:r>
        <w:rPr>
          <w:sz w:val="20"/>
          <w:szCs w:val="20"/>
        </w:rPr>
        <w:t>I know you don’t like it but I think straight lines joining points would help here. Even a really alphas line.</w:t>
      </w:r>
    </w:p>
  </w:comment>
  <w:comment w:id="106" w:author="Bede Davies" w:date="2024-12-20T12:59:00Z" w:initials="BFRD">
    <w:p w14:paraId="373209F1" w14:textId="77777777" w:rsidR="00FB75DF" w:rsidRDefault="00FB75DF" w:rsidP="00FB75DF">
      <w:r>
        <w:rPr>
          <w:rStyle w:val="CommentReference"/>
        </w:rPr>
        <w:annotationRef/>
      </w:r>
      <w:r>
        <w:rPr>
          <w:sz w:val="20"/>
          <w:szCs w:val="20"/>
        </w:rPr>
        <w:t>You don’t refer to figure 7 B or D in any of this.</w:t>
      </w:r>
    </w:p>
  </w:comment>
  <w:comment w:id="125" w:author="Bede Davies" w:date="2024-12-20T13:00:00Z" w:initials="BFRD">
    <w:p w14:paraId="27B89B27" w14:textId="77777777" w:rsidR="00FB75DF" w:rsidRDefault="00FB75DF" w:rsidP="00FB75DF">
      <w:r>
        <w:rPr>
          <w:rStyle w:val="CommentReference"/>
        </w:rPr>
        <w:annotationRef/>
      </w:r>
      <w:r>
        <w:rPr>
          <w:sz w:val="20"/>
          <w:szCs w:val="20"/>
        </w:rPr>
        <w:t>This is for figure 7 not figure 8?</w:t>
      </w:r>
    </w:p>
  </w:comment>
  <w:comment w:id="128" w:author="Bede Davies" w:date="2024-12-20T13:02:00Z" w:initials="BFRD">
    <w:p w14:paraId="1EECED18" w14:textId="77777777" w:rsidR="00FB75DF" w:rsidRDefault="00FB75DF" w:rsidP="00FB75DF">
      <w:r>
        <w:rPr>
          <w:rStyle w:val="CommentReference"/>
        </w:rPr>
        <w:annotationRef/>
      </w:r>
      <w:r>
        <w:rPr>
          <w:sz w:val="20"/>
          <w:szCs w:val="20"/>
        </w:rPr>
        <w:t>Very strong, I like it.</w:t>
      </w:r>
    </w:p>
  </w:comment>
  <w:comment w:id="144" w:author="Bede Davies" w:date="2024-12-20T13:08:00Z" w:initials="BFRD">
    <w:p w14:paraId="7201D675" w14:textId="77777777" w:rsidR="00483F86" w:rsidRDefault="00483F86" w:rsidP="00483F86">
      <w:r>
        <w:rPr>
          <w:rStyle w:val="CommentReference"/>
        </w:rPr>
        <w:annotationRef/>
      </w:r>
      <w:r>
        <w:rPr>
          <w:sz w:val="20"/>
          <w:szCs w:val="20"/>
        </w:rPr>
        <w:t>Your naming of gracilaria is all over the place. Define it then after the first time use the abbreviation.</w:t>
      </w:r>
    </w:p>
  </w:comment>
  <w:comment w:id="154" w:author="Bede Davies" w:date="2024-12-19T22:02:00Z" w:initials="BFRD">
    <w:p w14:paraId="7A1E0562" w14:textId="508CC4C0" w:rsidR="007047F6" w:rsidRDefault="007047F6" w:rsidP="007047F6">
      <w:r>
        <w:rPr>
          <w:rStyle w:val="CommentReference"/>
        </w:rPr>
        <w:annotationRef/>
      </w:r>
      <w:r>
        <w:rPr>
          <w:sz w:val="20"/>
          <w:szCs w:val="2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2C9BD62" w15:done="0"/>
  <w15:commentEx w15:paraId="6F716889" w15:done="0"/>
  <w15:commentEx w15:paraId="1ABE4B57" w15:done="0"/>
  <w15:commentEx w15:paraId="0F9D3E18" w15:done="0"/>
  <w15:commentEx w15:paraId="5B354D61" w15:done="0"/>
  <w15:commentEx w15:paraId="3A3272AF" w15:done="0"/>
  <w15:commentEx w15:paraId="66391734" w15:done="0"/>
  <w15:commentEx w15:paraId="30D368C1" w15:done="0"/>
  <w15:commentEx w15:paraId="7F3E16E7" w15:done="0"/>
  <w15:commentEx w15:paraId="3A602D5C" w15:paraIdParent="7F3E16E7" w15:done="0"/>
  <w15:commentEx w15:paraId="4BC26EF6" w15:done="0"/>
  <w15:commentEx w15:paraId="780B02E9" w15:done="0"/>
  <w15:commentEx w15:paraId="21C60ED8" w15:paraIdParent="780B02E9" w15:done="0"/>
  <w15:commentEx w15:paraId="0BB23A7E" w15:done="0"/>
  <w15:commentEx w15:paraId="3FB875CE" w15:done="0"/>
  <w15:commentEx w15:paraId="373209F1" w15:done="0"/>
  <w15:commentEx w15:paraId="27B89B27" w15:done="0"/>
  <w15:commentEx w15:paraId="1EECED18" w15:done="0"/>
  <w15:commentEx w15:paraId="7201D675" w15:done="0"/>
  <w15:commentEx w15:paraId="7A1E056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24516CD" w16cex:dateUtc="2024-12-20T12:16:00Z"/>
  <w16cex:commentExtensible w16cex:durableId="1A6B75E4" w16cex:dateUtc="2024-12-20T12:31:00Z"/>
  <w16cex:commentExtensible w16cex:durableId="118A9A00" w16cex:dateUtc="2024-12-20T12:31:00Z"/>
  <w16cex:commentExtensible w16cex:durableId="3E292F19" w16cex:dateUtc="2024-12-20T12:36:00Z"/>
  <w16cex:commentExtensible w16cex:durableId="4D230BB1" w16cex:dateUtc="2024-12-20T12:37:00Z"/>
  <w16cex:commentExtensible w16cex:durableId="1EC25028" w16cex:dateUtc="2024-12-20T12:38:00Z"/>
  <w16cex:commentExtensible w16cex:durableId="13B35A22" w16cex:dateUtc="2024-12-20T12:39:00Z"/>
  <w16cex:commentExtensible w16cex:durableId="66E7B909" w16cex:dateUtc="2024-12-20T12:40:00Z"/>
  <w16cex:commentExtensible w16cex:durableId="507D5BF5" w16cex:dateUtc="2024-12-20T12:42:00Z"/>
  <w16cex:commentExtensible w16cex:durableId="1EB4A072" w16cex:dateUtc="2024-12-20T12:42:00Z"/>
  <w16cex:commentExtensible w16cex:durableId="180BED14" w16cex:dateUtc="2024-12-20T12:48:00Z"/>
  <w16cex:commentExtensible w16cex:durableId="6A448D60" w16cex:dateUtc="2024-12-20T12:46:00Z"/>
  <w16cex:commentExtensible w16cex:durableId="3898FDA4" w16cex:dateUtc="2024-12-20T12:46:00Z"/>
  <w16cex:commentExtensible w16cex:durableId="781D8ABE" w16cex:dateUtc="2024-12-20T12:54:00Z"/>
  <w16cex:commentExtensible w16cex:durableId="67CFEE2F" w16cex:dateUtc="2024-12-20T12:55:00Z"/>
  <w16cex:commentExtensible w16cex:durableId="131C7C0D" w16cex:dateUtc="2024-12-20T12:59:00Z"/>
  <w16cex:commentExtensible w16cex:durableId="76466D46" w16cex:dateUtc="2024-12-20T13:00:00Z"/>
  <w16cex:commentExtensible w16cex:durableId="69D51D42" w16cex:dateUtc="2024-12-20T13:02:00Z"/>
  <w16cex:commentExtensible w16cex:durableId="6811FF8C" w16cex:dateUtc="2024-12-20T13:08:00Z"/>
  <w16cex:commentExtensible w16cex:durableId="3F0F74BA" w16cex:dateUtc="2024-12-19T22: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2C9BD62" w16cid:durableId="124516CD"/>
  <w16cid:commentId w16cid:paraId="6F716889" w16cid:durableId="1A6B75E4"/>
  <w16cid:commentId w16cid:paraId="1ABE4B57" w16cid:durableId="118A9A00"/>
  <w16cid:commentId w16cid:paraId="0F9D3E18" w16cid:durableId="3E292F19"/>
  <w16cid:commentId w16cid:paraId="5B354D61" w16cid:durableId="4D230BB1"/>
  <w16cid:commentId w16cid:paraId="3A3272AF" w16cid:durableId="1EC25028"/>
  <w16cid:commentId w16cid:paraId="66391734" w16cid:durableId="13B35A22"/>
  <w16cid:commentId w16cid:paraId="30D368C1" w16cid:durableId="66E7B909"/>
  <w16cid:commentId w16cid:paraId="7F3E16E7" w16cid:durableId="507D5BF5"/>
  <w16cid:commentId w16cid:paraId="3A602D5C" w16cid:durableId="1EB4A072"/>
  <w16cid:commentId w16cid:paraId="4BC26EF6" w16cid:durableId="180BED14"/>
  <w16cid:commentId w16cid:paraId="780B02E9" w16cid:durableId="6A448D60"/>
  <w16cid:commentId w16cid:paraId="21C60ED8" w16cid:durableId="3898FDA4"/>
  <w16cid:commentId w16cid:paraId="0BB23A7E" w16cid:durableId="781D8ABE"/>
  <w16cid:commentId w16cid:paraId="3FB875CE" w16cid:durableId="67CFEE2F"/>
  <w16cid:commentId w16cid:paraId="373209F1" w16cid:durableId="131C7C0D"/>
  <w16cid:commentId w16cid:paraId="27B89B27" w16cid:durableId="76466D46"/>
  <w16cid:commentId w16cid:paraId="1EECED18" w16cid:durableId="69D51D42"/>
  <w16cid:commentId w16cid:paraId="7201D675" w16cid:durableId="6811FF8C"/>
  <w16cid:commentId w16cid:paraId="7A1E0562" w16cid:durableId="3F0F74B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506683" w14:textId="77777777" w:rsidR="008D4D01" w:rsidRDefault="008D4D01">
      <w:pPr>
        <w:spacing w:after="0"/>
      </w:pPr>
      <w:r>
        <w:separator/>
      </w:r>
    </w:p>
  </w:endnote>
  <w:endnote w:type="continuationSeparator" w:id="0">
    <w:p w14:paraId="73AD83AF" w14:textId="77777777" w:rsidR="008D4D01" w:rsidRDefault="008D4D0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10006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83285314"/>
      <w:docPartObj>
        <w:docPartGallery w:val="Page Numbers (Bottom of Page)"/>
        <w:docPartUnique/>
      </w:docPartObj>
    </w:sdtPr>
    <w:sdtEndPr>
      <w:rPr>
        <w:noProof/>
      </w:rPr>
    </w:sdtEndPr>
    <w:sdtContent>
      <w:p w14:paraId="6C77A502" w14:textId="77777777" w:rsidR="008E646E" w:rsidRDefault="00000000">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45022607" w14:textId="77777777" w:rsidR="008E646E" w:rsidRDefault="008E64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4EEBB6" w14:textId="77777777" w:rsidR="008D4D01" w:rsidRDefault="008D4D01">
      <w:pPr>
        <w:spacing w:after="0"/>
      </w:pPr>
      <w:r>
        <w:separator/>
      </w:r>
    </w:p>
  </w:footnote>
  <w:footnote w:type="continuationSeparator" w:id="0">
    <w:p w14:paraId="6D2A5F49" w14:textId="77777777" w:rsidR="008D4D01" w:rsidRDefault="008D4D01">
      <w:pPr>
        <w:spacing w:after="0"/>
      </w:pPr>
      <w:r>
        <w:continuationSeparator/>
      </w:r>
    </w:p>
  </w:footnote>
  <w:footnote w:id="1">
    <w:p w14:paraId="06AC7092" w14:textId="77777777" w:rsidR="00DB1854" w:rsidRPr="007047F6" w:rsidRDefault="00000000">
      <w:pPr>
        <w:pStyle w:val="FootnoteText"/>
        <w:rPr>
          <w:lang w:val="fr-FR"/>
        </w:rPr>
      </w:pPr>
      <w:r>
        <w:rPr>
          <w:rStyle w:val="FootnoteReference"/>
        </w:rPr>
        <w:footnoteRef/>
      </w:r>
      <w:r w:rsidRPr="007047F6">
        <w:rPr>
          <w:lang w:val="fr-FR"/>
        </w:rPr>
        <w:t xml:space="preserve"> Institut des Substances et Organismes de la Mer, ISOMer, Nantes Université, UR 2160, F-44000 Nantes, France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30FA5A7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68363654"/>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16cid:durableId="1126778328">
    <w:abstractNumId w:val="0"/>
  </w:num>
  <w:num w:numId="2" w16cid:durableId="179467943">
    <w:abstractNumId w:val="0"/>
  </w:num>
  <w:num w:numId="3" w16cid:durableId="11471234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ede Davies">
    <w15:presenceInfo w15:providerId="AD" w15:userId="S::bede.davies@univ-nantes.fr::459133fa-dce2-466b-8167-49bec569af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1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1854"/>
    <w:rsid w:val="001435A8"/>
    <w:rsid w:val="002E644D"/>
    <w:rsid w:val="00483F86"/>
    <w:rsid w:val="005106FF"/>
    <w:rsid w:val="007047F6"/>
    <w:rsid w:val="00706868"/>
    <w:rsid w:val="008972AE"/>
    <w:rsid w:val="008D140A"/>
    <w:rsid w:val="008D4D01"/>
    <w:rsid w:val="008E646E"/>
    <w:rsid w:val="008E69FC"/>
    <w:rsid w:val="00A25EA0"/>
    <w:rsid w:val="00B97A64"/>
    <w:rsid w:val="00D85B58"/>
    <w:rsid w:val="00D87483"/>
    <w:rsid w:val="00DB1854"/>
    <w:rsid w:val="00DE211E"/>
    <w:rsid w:val="00F76A94"/>
    <w:rsid w:val="00FB75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1270338"/>
  <w15:docId w15:val="{D9021876-CF01-F44F-9F01-5C61F572F2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C6758"/>
    <w:rPr>
      <w:rFonts w:ascii="Palatino Linotype" w:hAnsi="Palatino Linotype"/>
    </w:rPr>
  </w:style>
  <w:style w:type="paragraph" w:styleId="Heading1">
    <w:name w:val="heading 1"/>
    <w:basedOn w:val="Normal"/>
    <w:next w:val="BodyText"/>
    <w:autoRedefine/>
    <w:uiPriority w:val="9"/>
    <w:qFormat/>
    <w:rsid w:val="00AC6758"/>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autoRedefine/>
    <w:uiPriority w:val="9"/>
    <w:unhideWhenUsed/>
    <w:qFormat/>
    <w:rsid w:val="00AC6758"/>
    <w:pPr>
      <w:keepNext/>
      <w:keepLines/>
      <w:spacing w:before="200" w:after="0"/>
      <w:outlineLvl w:val="1"/>
    </w:pPr>
    <w:rPr>
      <w:rFonts w:eastAsiaTheme="majorEastAsia" w:cstheme="majorBidi"/>
      <w:b/>
      <w:bCs/>
      <w:color w:val="000000" w:themeColor="text1"/>
      <w:sz w:val="28"/>
      <w:szCs w:val="28"/>
    </w:rPr>
  </w:style>
  <w:style w:type="paragraph" w:styleId="Heading3">
    <w:name w:val="heading 3"/>
    <w:basedOn w:val="Normal"/>
    <w:next w:val="BodyText"/>
    <w:autoRedefine/>
    <w:uiPriority w:val="9"/>
    <w:unhideWhenUsed/>
    <w:qFormat/>
    <w:rsid w:val="00AC6758"/>
    <w:pPr>
      <w:keepNext/>
      <w:keepLines/>
      <w:spacing w:before="200" w:after="0"/>
      <w:outlineLvl w:val="2"/>
    </w:pPr>
    <w:rPr>
      <w:rFonts w:eastAsiaTheme="majorEastAsia" w:cstheme="majorBidi"/>
      <w:b/>
      <w:bCs/>
      <w:color w:val="000000" w:themeColor="text1"/>
    </w:rPr>
  </w:style>
  <w:style w:type="paragraph" w:styleId="Heading4">
    <w:name w:val="heading 4"/>
    <w:basedOn w:val="Normal"/>
    <w:next w:val="BodyText"/>
    <w:uiPriority w:val="9"/>
    <w:unhideWhenUsed/>
    <w:qFormat/>
    <w:rsid w:val="00AC6758"/>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rsid w:val="00AC6758"/>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rsid w:val="00AC6758"/>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rsid w:val="00AC6758"/>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rsid w:val="00AC6758"/>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rsid w:val="00AC6758"/>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autoRedefine/>
    <w:qFormat/>
    <w:rsid w:val="00AC6758"/>
    <w:pPr>
      <w:spacing w:before="60" w:after="60" w:line="360" w:lineRule="auto"/>
      <w:ind w:firstLine="720"/>
      <w:contextualSpacing/>
    </w:pPr>
  </w:style>
  <w:style w:type="paragraph" w:customStyle="1" w:styleId="FirstParagraph">
    <w:name w:val="First Paragraph"/>
    <w:basedOn w:val="BodyText"/>
    <w:next w:val="BodyText"/>
    <w:autoRedefine/>
    <w:qFormat/>
    <w:rsid w:val="00AC6758"/>
    <w:pPr>
      <w:ind w:firstLine="0"/>
    </w:pPr>
  </w:style>
  <w:style w:type="paragraph" w:customStyle="1" w:styleId="Compact">
    <w:name w:val="Compact"/>
    <w:basedOn w:val="BodyText"/>
    <w:autoRedefine/>
    <w:qFormat/>
    <w:rsid w:val="00AC6758"/>
    <w:pPr>
      <w:spacing w:before="0" w:after="0" w:line="240" w:lineRule="auto"/>
      <w:ind w:firstLine="0"/>
    </w:pPr>
    <w:rPr>
      <w:sz w:val="20"/>
    </w:rPr>
  </w:style>
  <w:style w:type="paragraph" w:styleId="Title">
    <w:name w:val="Title"/>
    <w:basedOn w:val="Normal"/>
    <w:next w:val="BodyText"/>
    <w:autoRedefine/>
    <w:qFormat/>
    <w:rsid w:val="00AC6758"/>
    <w:pPr>
      <w:keepNext/>
      <w:keepLines/>
      <w:spacing w:before="480" w:after="240"/>
    </w:pPr>
    <w:rPr>
      <w:rFonts w:eastAsiaTheme="majorEastAsia" w:cstheme="majorBidi"/>
      <w:b/>
      <w:bCs/>
      <w:sz w:val="36"/>
      <w:szCs w:val="36"/>
    </w:rPr>
  </w:style>
  <w:style w:type="paragraph" w:styleId="Subtitle">
    <w:name w:val="Subtitle"/>
    <w:basedOn w:val="Title"/>
    <w:next w:val="BodyText"/>
    <w:autoRedefine/>
    <w:qFormat/>
    <w:rsid w:val="00AC6758"/>
    <w:pPr>
      <w:spacing w:before="240"/>
      <w:jc w:val="center"/>
    </w:pPr>
    <w:rPr>
      <w:sz w:val="30"/>
      <w:szCs w:val="30"/>
    </w:rPr>
  </w:style>
  <w:style w:type="paragraph" w:customStyle="1" w:styleId="Author">
    <w:name w:val="Author"/>
    <w:next w:val="BodyText"/>
    <w:autoRedefine/>
    <w:qFormat/>
    <w:rsid w:val="00AC6758"/>
    <w:pPr>
      <w:keepNext/>
      <w:keepLines/>
    </w:pPr>
    <w:rPr>
      <w:rFonts w:ascii="Arial Black" w:hAnsi="Arial Black"/>
    </w:rPr>
  </w:style>
  <w:style w:type="paragraph" w:styleId="Date">
    <w:name w:val="Date"/>
    <w:next w:val="BodyText"/>
    <w:autoRedefine/>
    <w:qFormat/>
    <w:rsid w:val="00AC6758"/>
    <w:pPr>
      <w:keepNext/>
      <w:keepLines/>
    </w:pPr>
  </w:style>
  <w:style w:type="paragraph" w:customStyle="1" w:styleId="Abstract">
    <w:name w:val="Abstract"/>
    <w:basedOn w:val="Normal"/>
    <w:next w:val="BodyText"/>
    <w:autoRedefine/>
    <w:qFormat/>
    <w:rsid w:val="00AC6758"/>
    <w:pPr>
      <w:keepNext/>
      <w:keepLines/>
      <w:spacing w:before="300" w:after="300"/>
    </w:pPr>
    <w:rPr>
      <w:sz w:val="20"/>
      <w:szCs w:val="20"/>
    </w:rPr>
  </w:style>
  <w:style w:type="paragraph" w:styleId="Bibliography">
    <w:name w:val="Bibliography"/>
    <w:basedOn w:val="Normal"/>
    <w:autoRedefine/>
    <w:qFormat/>
    <w:rsid w:val="00AC6758"/>
  </w:style>
  <w:style w:type="paragraph" w:styleId="BlockText">
    <w:name w:val="Block Text"/>
    <w:basedOn w:val="BodyText"/>
    <w:next w:val="BodyText"/>
    <w:uiPriority w:val="9"/>
    <w:unhideWhenUsed/>
    <w:qFormat/>
    <w:rsid w:val="00AC6758"/>
    <w:pPr>
      <w:spacing w:before="100" w:after="100"/>
      <w:ind w:left="480" w:right="480"/>
    </w:pPr>
  </w:style>
  <w:style w:type="paragraph" w:styleId="FootnoteText">
    <w:name w:val="footnote text"/>
    <w:basedOn w:val="Normal"/>
    <w:autoRedefine/>
    <w:uiPriority w:val="9"/>
    <w:unhideWhenUsed/>
    <w:qFormat/>
    <w:rsid w:val="00AC6758"/>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autoRedefine/>
    <w:uiPriority w:val="39"/>
    <w:unhideWhenUsed/>
    <w:qFormat/>
    <w:rsid w:val="00AC6758"/>
    <w:pPr>
      <w:spacing w:before="240" w:line="259" w:lineRule="auto"/>
      <w:outlineLvl w:val="9"/>
    </w:pPr>
    <w:rPr>
      <w:b w:val="0"/>
      <w:bCs w:val="0"/>
      <w:color w:val="auto"/>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Header">
    <w:name w:val="header"/>
    <w:basedOn w:val="Normal"/>
    <w:link w:val="HeaderChar"/>
    <w:unhideWhenUsed/>
    <w:rsid w:val="00F21051"/>
    <w:pPr>
      <w:tabs>
        <w:tab w:val="center" w:pos="4680"/>
        <w:tab w:val="right" w:pos="9360"/>
      </w:tabs>
      <w:spacing w:after="0"/>
    </w:pPr>
  </w:style>
  <w:style w:type="character" w:customStyle="1" w:styleId="HeaderChar">
    <w:name w:val="Header Char"/>
    <w:basedOn w:val="DefaultParagraphFont"/>
    <w:link w:val="Header"/>
    <w:rsid w:val="00F21051"/>
    <w:rPr>
      <w:rFonts w:ascii="Palatino Linotype" w:hAnsi="Palatino Linotype"/>
    </w:rPr>
  </w:style>
  <w:style w:type="paragraph" w:styleId="Footer">
    <w:name w:val="footer"/>
    <w:basedOn w:val="Normal"/>
    <w:link w:val="FooterChar"/>
    <w:uiPriority w:val="99"/>
    <w:unhideWhenUsed/>
    <w:rsid w:val="00F21051"/>
    <w:pPr>
      <w:tabs>
        <w:tab w:val="center" w:pos="4680"/>
        <w:tab w:val="right" w:pos="9360"/>
      </w:tabs>
      <w:spacing w:after="0"/>
    </w:pPr>
  </w:style>
  <w:style w:type="character" w:customStyle="1" w:styleId="FooterChar">
    <w:name w:val="Footer Char"/>
    <w:basedOn w:val="DefaultParagraphFont"/>
    <w:link w:val="Footer"/>
    <w:uiPriority w:val="99"/>
    <w:rsid w:val="00F21051"/>
    <w:rPr>
      <w:rFonts w:ascii="Palatino Linotype" w:hAnsi="Palatino Linotype"/>
    </w:rPr>
  </w:style>
  <w:style w:type="paragraph" w:styleId="Revision">
    <w:name w:val="Revision"/>
    <w:hidden/>
    <w:semiHidden/>
    <w:rsid w:val="007047F6"/>
    <w:pPr>
      <w:spacing w:after="0"/>
    </w:pPr>
    <w:rPr>
      <w:rFonts w:ascii="Palatino Linotype" w:hAnsi="Palatino Linotype"/>
    </w:rPr>
  </w:style>
  <w:style w:type="character" w:styleId="CommentReference">
    <w:name w:val="annotation reference"/>
    <w:basedOn w:val="DefaultParagraphFont"/>
    <w:semiHidden/>
    <w:unhideWhenUsed/>
    <w:rsid w:val="007047F6"/>
    <w:rPr>
      <w:sz w:val="16"/>
      <w:szCs w:val="16"/>
    </w:rPr>
  </w:style>
  <w:style w:type="paragraph" w:styleId="CommentText">
    <w:name w:val="annotation text"/>
    <w:basedOn w:val="Normal"/>
    <w:link w:val="CommentTextChar"/>
    <w:semiHidden/>
    <w:unhideWhenUsed/>
    <w:rsid w:val="007047F6"/>
    <w:rPr>
      <w:sz w:val="20"/>
      <w:szCs w:val="20"/>
    </w:rPr>
  </w:style>
  <w:style w:type="character" w:customStyle="1" w:styleId="CommentTextChar">
    <w:name w:val="Comment Text Char"/>
    <w:basedOn w:val="DefaultParagraphFont"/>
    <w:link w:val="CommentText"/>
    <w:semiHidden/>
    <w:rsid w:val="007047F6"/>
    <w:rPr>
      <w:rFonts w:ascii="Palatino Linotype" w:hAnsi="Palatino Linotype"/>
      <w:sz w:val="20"/>
      <w:szCs w:val="20"/>
    </w:rPr>
  </w:style>
  <w:style w:type="paragraph" w:styleId="CommentSubject">
    <w:name w:val="annotation subject"/>
    <w:basedOn w:val="CommentText"/>
    <w:next w:val="CommentText"/>
    <w:link w:val="CommentSubjectChar"/>
    <w:semiHidden/>
    <w:unhideWhenUsed/>
    <w:rsid w:val="007047F6"/>
    <w:rPr>
      <w:b/>
      <w:bCs/>
    </w:rPr>
  </w:style>
  <w:style w:type="character" w:customStyle="1" w:styleId="CommentSubjectChar">
    <w:name w:val="Comment Subject Char"/>
    <w:basedOn w:val="CommentTextChar"/>
    <w:link w:val="CommentSubject"/>
    <w:semiHidden/>
    <w:rsid w:val="007047F6"/>
    <w:rPr>
      <w:rFonts w:ascii="Palatino Linotype" w:hAnsi="Palatino Linotype"/>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CRAN.R-project.org/package=shiny" TargetMode="External"/><Relationship Id="rId39" Type="http://schemas.openxmlformats.org/officeDocument/2006/relationships/footer" Target="footer1.xml"/><Relationship Id="rId21" Type="http://schemas.openxmlformats.org/officeDocument/2006/relationships/hyperlink" Target="https://doi.org/10.1016/j.seares.2014.02.014" TargetMode="External"/><Relationship Id="rId34" Type="http://schemas.openxmlformats.org/officeDocument/2006/relationships/hyperlink" Target="https://doi.org/10.3390/rs16234383" TargetMode="External"/><Relationship Id="rId42" Type="http://schemas.openxmlformats.org/officeDocument/2006/relationships/theme" Target="theme/theme1.xml"/><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hyperlink" Target="https://www.agisoft.com/" TargetMode="External"/><Relationship Id="rId29" Type="http://schemas.openxmlformats.org/officeDocument/2006/relationships/hyperlink" Target="https://CRAN.R-project.org/package=terra" TargetMode="External"/><Relationship Id="rId41"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hyperlink" Target="https://doi.org/10.18637/jss.v080.i01" TargetMode="External"/><Relationship Id="rId32" Type="http://schemas.openxmlformats.org/officeDocument/2006/relationships/hyperlink" Target="https://doi.org/10.3390/jmse11020367" TargetMode="External"/><Relationship Id="rId37" Type="http://schemas.openxmlformats.org/officeDocument/2006/relationships/hyperlink" Target="https://doi.org/10.1007/s11356-011-0479-3"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doi.org/10.32614/RJ-2018-017" TargetMode="External"/><Relationship Id="rId28" Type="http://schemas.openxmlformats.org/officeDocument/2006/relationships/hyperlink" Target="https://doi.org/10.3390/rs14020346" TargetMode="External"/><Relationship Id="rId36" Type="http://schemas.openxmlformats.org/officeDocument/2006/relationships/hyperlink" Target="https://oirysimon.shinyapps.io/shiny_validate/" TargetMode="External"/><Relationship Id="rId10" Type="http://schemas.microsoft.com/office/2018/08/relationships/commentsExtensible" Target="commentsExtensible.xml"/><Relationship Id="rId19" Type="http://schemas.openxmlformats.org/officeDocument/2006/relationships/image" Target="media/image9.png"/><Relationship Id="rId31" Type="http://schemas.openxmlformats.org/officeDocument/2006/relationships/hyperlink" Target="https://doi.org/10.3390/rs11060704" TargetMode="Externa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hyperlink" Target="https://doi.org/10.18637/jss.v100.i05" TargetMode="External"/><Relationship Id="rId27" Type="http://schemas.openxmlformats.org/officeDocument/2006/relationships/hyperlink" Target="https://doi.org/10.3390/rs14133124" TargetMode="External"/><Relationship Id="rId30" Type="http://schemas.openxmlformats.org/officeDocument/2006/relationships/hyperlink" Target="https://doi.org/10.3390/d15020161" TargetMode="External"/><Relationship Id="rId35" Type="http://schemas.openxmlformats.org/officeDocument/2006/relationships/hyperlink" Target="https://marinespecies.org/aphia.php?p=sourcedetails&amp;id=303450" TargetMode="External"/><Relationship Id="rId8" Type="http://schemas.microsoft.com/office/2011/relationships/commentsExtended" Target="commentsExtended.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doi.org/10.1002/esp.3290200408" TargetMode="External"/><Relationship Id="rId33" Type="http://schemas.openxmlformats.org/officeDocument/2006/relationships/hyperlink" Target="https://doi.org/10.1080/17445647.2021.1925170" TargetMode="External"/><Relationship Id="rId38" Type="http://schemas.openxmlformats.org/officeDocument/2006/relationships/hyperlink" Target="https://doi.org/10.3390/d1412107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111</TotalTime>
  <Pages>36</Pages>
  <Words>9290</Words>
  <Characters>52958</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Distribution of the marine invasive alien species Gracilaria vermiculophylla through remote sensing at its first described European site</vt:lpstr>
    </vt:vector>
  </TitlesOfParts>
  <Company/>
  <LinksUpToDate>false</LinksUpToDate>
  <CharactersWithSpaces>62124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Distribution of the marine invasive alien species Gracilaria vermiculophylla through remote sensing at its first described European site</dc:title>
  <dc:creator>Simon Oiry¹; Bede Ffinian Rowe Davies¹; Pierre Gernez¹; Laurent Barillé¹</dc:creator>
  <cp:keywords>Remote Sensing, Invasive species, Coastal Ecosystems, Biodiversity</cp:keywords>
  <cp:lastModifiedBy>Bede Davies</cp:lastModifiedBy>
  <cp:revision>8</cp:revision>
  <dcterms:created xsi:type="dcterms:W3CDTF">2024-12-19T12:57:00Z</dcterms:created>
  <dcterms:modified xsi:type="dcterms:W3CDTF">2024-12-20T13:40:00Z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invasive red macroalga Gracilaria vermiculophylla has significantly impacted intertidal ecosystems in temperate estuaries globally. This study utilized drone-based multispectral remote sensing to map the spatial and temporal distribution of G. vermiculophylla in its first documented European site, the Bélon Estuary, alongside additional sites in Spain and France. By adapting the neural network classification model DISCOV, trained with a comprehensive dataset, we achieved 91.1% accuracy in distinguishing G. vermiculophylla from other macroalgal taxa. Historical aerial imagery revealed a progressive expansion of G. vermiculophylla from its initial appearance in 1976, approximately 20 years before its first description in the literature, to extensive colonization by 2024. Concurrent LiDAR data enabled precise characterization of intertidal topography, demonstrating a strong association between algal cover, elevation, and slope. Dense mats were consistently observed in flat, elevated mudflat areas, with reduced presence in steeper or lower zones. These patterns highlight the species’ preference for stable sedimentary environments with reduced hydrodynamic forces. Temporal analyses also linked its spread to anthropogenic activities, notably aquaculture. Our findings emphasize the utility of high-resolution drone imaging for invasive species monitoring and habitat mapping, offering critical insights into the ecological dynamics of G. vermiculophylla and its drivers. This scalable method facilitates proactive management strategies by enabling early detection and detailed assessment of invasion patterns. The integration of remote sensing and in situ validation establishes a robust framework for ecological monitoring, contributing to the understanding of biological invasions and their environmental consequences. This approach can inform management interventions to mitigate the impacts of G. vermiculophylla and similar invasive species.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2024-12-19</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To be Written</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resources">
    <vt:lpwstr/>
  </property>
  <property fmtid="{D5CDD505-2E9C-101B-9397-08002B2CF9AE}" pid="26" name="shorttitle">
    <vt:lpwstr>DISCOV - Gracilaria</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